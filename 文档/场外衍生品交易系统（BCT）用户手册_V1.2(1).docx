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1E2C6A" w14:textId="77777777" w:rsidR="00734555" w:rsidRPr="0088323F" w:rsidRDefault="00734555" w:rsidP="00734555">
      <w:pPr>
        <w:spacing w:line="360" w:lineRule="auto"/>
        <w:ind w:firstLine="420"/>
      </w:pPr>
      <w:r w:rsidRPr="00D9057B">
        <w:rPr>
          <w:noProof/>
        </w:rPr>
        <w:drawing>
          <wp:inline distT="0" distB="0" distL="0" distR="0" wp14:anchorId="25E88DD6" wp14:editId="659623AE">
            <wp:extent cx="977900" cy="361315"/>
            <wp:effectExtent l="0" t="0" r="0" b="0"/>
            <wp:docPr id="1" name="图片 3" descr="同余科技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同余科技logo"/>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7900" cy="361315"/>
                    </a:xfrm>
                    <a:prstGeom prst="rect">
                      <a:avLst/>
                    </a:prstGeom>
                    <a:noFill/>
                    <a:ln>
                      <a:noFill/>
                    </a:ln>
                  </pic:spPr>
                </pic:pic>
              </a:graphicData>
            </a:graphic>
          </wp:inline>
        </w:drawing>
      </w:r>
    </w:p>
    <w:p w14:paraId="2C9AC7A2" w14:textId="77777777" w:rsidR="00734555" w:rsidRPr="00734555" w:rsidRDefault="00734555" w:rsidP="00734555">
      <w:pPr>
        <w:tabs>
          <w:tab w:val="left" w:pos="6300"/>
          <w:tab w:val="left" w:pos="7020"/>
        </w:tabs>
        <w:ind w:leftChars="200" w:left="480"/>
        <w:rPr>
          <w:rFonts w:ascii="Book Antiqua" w:hAnsi="Book Antiqua"/>
          <w:sz w:val="18"/>
        </w:rPr>
      </w:pPr>
      <w:r w:rsidRPr="00734555">
        <w:rPr>
          <w:rFonts w:ascii="Book Antiqua" w:hAnsi="Book Antiqua"/>
          <w:sz w:val="18"/>
        </w:rPr>
        <w:t>上海同余信息科技有限公司</w:t>
      </w:r>
    </w:p>
    <w:p w14:paraId="48E965B2" w14:textId="77777777" w:rsidR="00734555" w:rsidRPr="00734555" w:rsidRDefault="00734555" w:rsidP="00734555">
      <w:pPr>
        <w:tabs>
          <w:tab w:val="left" w:pos="6300"/>
          <w:tab w:val="left" w:pos="7020"/>
        </w:tabs>
        <w:ind w:leftChars="200" w:left="480"/>
        <w:rPr>
          <w:rFonts w:ascii="Book Antiqua" w:hAnsi="Book Antiqua"/>
          <w:sz w:val="18"/>
        </w:rPr>
      </w:pPr>
      <w:r w:rsidRPr="00734555">
        <w:rPr>
          <w:rFonts w:ascii="Book Antiqua" w:hAnsi="Book Antiqua"/>
          <w:sz w:val="18"/>
        </w:rPr>
        <w:t>网址：</w:t>
      </w:r>
      <w:r w:rsidRPr="00734555">
        <w:rPr>
          <w:rFonts w:ascii="Book Antiqua" w:hAnsi="Book Antiqua"/>
          <w:sz w:val="18"/>
        </w:rPr>
        <w:t>www.tongyu-quant.com</w:t>
      </w:r>
    </w:p>
    <w:p w14:paraId="3CEF4152" w14:textId="77777777" w:rsidR="00734555" w:rsidRPr="00734555" w:rsidRDefault="00734555" w:rsidP="00734555">
      <w:pPr>
        <w:tabs>
          <w:tab w:val="left" w:pos="6300"/>
          <w:tab w:val="left" w:pos="7020"/>
        </w:tabs>
        <w:ind w:leftChars="200" w:left="480"/>
        <w:rPr>
          <w:rFonts w:ascii="Book Antiqua" w:hAnsi="Book Antiqua"/>
          <w:sz w:val="18"/>
        </w:rPr>
      </w:pPr>
      <w:r w:rsidRPr="00734555">
        <w:rPr>
          <w:rFonts w:ascii="Book Antiqua" w:hAnsi="Book Antiqua"/>
          <w:sz w:val="18"/>
        </w:rPr>
        <w:t>电话：（</w:t>
      </w:r>
      <w:r w:rsidRPr="00734555">
        <w:rPr>
          <w:rFonts w:ascii="Book Antiqua" w:hAnsi="Book Antiqua"/>
          <w:sz w:val="18"/>
        </w:rPr>
        <w:t>021</w:t>
      </w:r>
      <w:r w:rsidRPr="00734555">
        <w:rPr>
          <w:rFonts w:ascii="Book Antiqua" w:hAnsi="Book Antiqua"/>
          <w:sz w:val="18"/>
        </w:rPr>
        <w:t>）</w:t>
      </w:r>
      <w:r w:rsidRPr="00734555">
        <w:rPr>
          <w:rFonts w:ascii="Book Antiqua" w:hAnsi="Book Antiqua"/>
          <w:sz w:val="18"/>
        </w:rPr>
        <w:t>5666 9920</w:t>
      </w:r>
    </w:p>
    <w:p w14:paraId="41A9B098" w14:textId="77777777" w:rsidR="00734555" w:rsidRPr="00734555" w:rsidRDefault="00734555" w:rsidP="00734555">
      <w:pPr>
        <w:tabs>
          <w:tab w:val="left" w:pos="6300"/>
          <w:tab w:val="left" w:pos="7020"/>
        </w:tabs>
        <w:ind w:leftChars="200" w:left="480"/>
        <w:rPr>
          <w:rFonts w:ascii="Book Antiqua" w:hAnsi="Book Antiqua"/>
          <w:sz w:val="18"/>
        </w:rPr>
      </w:pPr>
      <w:r w:rsidRPr="00734555">
        <w:rPr>
          <w:rFonts w:ascii="Book Antiqua" w:hAnsi="Book Antiqua"/>
          <w:sz w:val="18"/>
        </w:rPr>
        <w:t>电邮：</w:t>
      </w:r>
      <w:proofErr w:type="spellStart"/>
      <w:r w:rsidRPr="00734555">
        <w:rPr>
          <w:rFonts w:ascii="Book Antiqua" w:hAnsi="Book Antiqua"/>
          <w:sz w:val="18"/>
        </w:rPr>
        <w:t>baoyinfei@tongyu.tech</w:t>
      </w:r>
      <w:proofErr w:type="spellEnd"/>
    </w:p>
    <w:p w14:paraId="4D41787C" w14:textId="145781E0" w:rsidR="00040253" w:rsidRPr="009615FD" w:rsidRDefault="00040253" w:rsidP="00734555"/>
    <w:p w14:paraId="0D71DB2F" w14:textId="1F5C0735" w:rsidR="00F626AC" w:rsidRPr="009615FD" w:rsidRDefault="00F626AC" w:rsidP="00734555"/>
    <w:p w14:paraId="270329ED" w14:textId="15F4FCA8" w:rsidR="00040253" w:rsidRPr="009615FD" w:rsidRDefault="00040253" w:rsidP="00734555"/>
    <w:p w14:paraId="7B3C11B9" w14:textId="59C53F40" w:rsidR="000D573B" w:rsidRPr="009615FD" w:rsidRDefault="000D573B" w:rsidP="00734555">
      <w:pPr>
        <w:rPr>
          <w:rFonts w:cs="Arial"/>
          <w:color w:val="333333"/>
        </w:rPr>
      </w:pPr>
    </w:p>
    <w:p w14:paraId="33C74B99" w14:textId="2C2194BE" w:rsidR="00040253" w:rsidRPr="009615FD" w:rsidRDefault="00040253" w:rsidP="00734555">
      <w:pPr>
        <w:rPr>
          <w:rFonts w:cs="Arial"/>
          <w:color w:val="333333"/>
        </w:rPr>
      </w:pPr>
    </w:p>
    <w:p w14:paraId="047F5A6C" w14:textId="1B1A594B" w:rsidR="00040253" w:rsidRPr="009615FD" w:rsidRDefault="00040253" w:rsidP="00734555">
      <w:pPr>
        <w:rPr>
          <w:rFonts w:cs="Arial"/>
          <w:color w:val="333333"/>
        </w:rPr>
      </w:pPr>
    </w:p>
    <w:p w14:paraId="36C745BF" w14:textId="0DA3512F" w:rsidR="00F626AC" w:rsidRPr="00734555" w:rsidRDefault="00F626AC" w:rsidP="00734555">
      <w:pPr>
        <w:pStyle w:val="aa"/>
        <w:jc w:val="center"/>
        <w:rPr>
          <w:rStyle w:val="a9"/>
          <w:i w:val="0"/>
        </w:rPr>
      </w:pPr>
    </w:p>
    <w:p w14:paraId="6F0CB988" w14:textId="0B492E4A" w:rsidR="00040253" w:rsidRPr="00734555" w:rsidRDefault="00040253" w:rsidP="00734555">
      <w:pPr>
        <w:pStyle w:val="aa"/>
        <w:jc w:val="center"/>
        <w:rPr>
          <w:rStyle w:val="a9"/>
          <w:i w:val="0"/>
          <w:sz w:val="56"/>
          <w:szCs w:val="56"/>
        </w:rPr>
      </w:pPr>
      <w:r w:rsidRPr="00734555">
        <w:rPr>
          <w:rStyle w:val="a9"/>
          <w:rFonts w:hint="eastAsia"/>
          <w:i w:val="0"/>
          <w:sz w:val="56"/>
          <w:szCs w:val="56"/>
        </w:rPr>
        <w:t>场外衍生品交易</w:t>
      </w:r>
      <w:r w:rsidR="00403373" w:rsidRPr="00734555">
        <w:rPr>
          <w:rStyle w:val="a9"/>
          <w:i w:val="0"/>
          <w:sz w:val="56"/>
          <w:szCs w:val="56"/>
        </w:rPr>
        <w:t>管理</w:t>
      </w:r>
      <w:r w:rsidRPr="00734555">
        <w:rPr>
          <w:rStyle w:val="a9"/>
          <w:rFonts w:hint="eastAsia"/>
          <w:i w:val="0"/>
          <w:sz w:val="56"/>
          <w:szCs w:val="56"/>
        </w:rPr>
        <w:t>系统</w:t>
      </w:r>
    </w:p>
    <w:p w14:paraId="0EE8A583" w14:textId="4F810B54" w:rsidR="00F626AC" w:rsidRPr="00734555" w:rsidRDefault="00F626AC" w:rsidP="00734555">
      <w:pPr>
        <w:pStyle w:val="aa"/>
        <w:jc w:val="center"/>
        <w:rPr>
          <w:rStyle w:val="a9"/>
          <w:i w:val="0"/>
          <w:sz w:val="56"/>
          <w:szCs w:val="56"/>
        </w:rPr>
      </w:pPr>
    </w:p>
    <w:p w14:paraId="2B63D412" w14:textId="2FCB8703" w:rsidR="009615FD" w:rsidRPr="00734555" w:rsidRDefault="00040253" w:rsidP="00734555">
      <w:pPr>
        <w:pStyle w:val="aa"/>
        <w:jc w:val="center"/>
        <w:rPr>
          <w:rStyle w:val="a9"/>
          <w:i w:val="0"/>
          <w:sz w:val="56"/>
          <w:szCs w:val="56"/>
        </w:rPr>
      </w:pPr>
      <w:r w:rsidRPr="00734555">
        <w:rPr>
          <w:rStyle w:val="a9"/>
          <w:rFonts w:hint="eastAsia"/>
          <w:i w:val="0"/>
          <w:sz w:val="56"/>
          <w:szCs w:val="56"/>
        </w:rPr>
        <w:t>用户手册</w:t>
      </w:r>
      <w:r w:rsidR="009615FD" w:rsidRPr="00734555">
        <w:rPr>
          <w:rStyle w:val="a9"/>
          <w:rFonts w:hint="eastAsia"/>
          <w:i w:val="0"/>
          <w:sz w:val="56"/>
          <w:szCs w:val="56"/>
        </w:rPr>
        <w:t>-</w:t>
      </w:r>
      <w:r w:rsidR="009615FD" w:rsidRPr="00734555">
        <w:rPr>
          <w:rStyle w:val="a9"/>
          <w:i w:val="0"/>
          <w:sz w:val="56"/>
          <w:szCs w:val="56"/>
        </w:rPr>
        <w:t>V 1.2</w:t>
      </w:r>
    </w:p>
    <w:p w14:paraId="27EE262C" w14:textId="0D7FBE50" w:rsidR="00F626AC" w:rsidRPr="009615FD" w:rsidRDefault="00734555" w:rsidP="00734555">
      <w:pPr>
        <w:pStyle w:val="aa"/>
        <w:tabs>
          <w:tab w:val="left" w:pos="5191"/>
        </w:tabs>
      </w:pPr>
      <w:r>
        <w:tab/>
      </w:r>
    </w:p>
    <w:p w14:paraId="1F8BE493" w14:textId="6AB9720C" w:rsidR="00F626AC" w:rsidRPr="009615FD" w:rsidRDefault="00F626AC" w:rsidP="00734555">
      <w:pPr>
        <w:pStyle w:val="aa"/>
      </w:pPr>
    </w:p>
    <w:p w14:paraId="48A027BE" w14:textId="0351941C" w:rsidR="00F626AC" w:rsidRPr="009615FD" w:rsidRDefault="00F626AC" w:rsidP="00734555">
      <w:pPr>
        <w:pStyle w:val="aa"/>
      </w:pPr>
    </w:p>
    <w:p w14:paraId="78CC2319" w14:textId="46879D0C" w:rsidR="00F626AC" w:rsidRPr="009615FD" w:rsidRDefault="00F626AC" w:rsidP="00734555">
      <w:pPr>
        <w:pStyle w:val="aa"/>
      </w:pPr>
    </w:p>
    <w:p w14:paraId="16B14B56" w14:textId="34915E1F" w:rsidR="00F626AC" w:rsidRPr="009615FD" w:rsidRDefault="00F626AC" w:rsidP="00734555">
      <w:pPr>
        <w:pStyle w:val="aa"/>
      </w:pPr>
    </w:p>
    <w:p w14:paraId="22FBD02B" w14:textId="47D48F26" w:rsidR="00F626AC" w:rsidRPr="009615FD" w:rsidRDefault="009615FD" w:rsidP="00734555">
      <w:pPr>
        <w:pStyle w:val="aa"/>
      </w:pPr>
      <w:r w:rsidRPr="009615FD">
        <w:rPr>
          <w:noProof/>
          <w:sz w:val="36"/>
          <w:szCs w:val="36"/>
        </w:rPr>
        <mc:AlternateContent>
          <mc:Choice Requires="wps">
            <w:drawing>
              <wp:anchor distT="45720" distB="45720" distL="114300" distR="114300" simplePos="0" relativeHeight="251659264" behindDoc="0" locked="0" layoutInCell="1" allowOverlap="1" wp14:anchorId="443C5F8F" wp14:editId="42A9DF68">
                <wp:simplePos x="0" y="0"/>
                <wp:positionH relativeFrom="column">
                  <wp:posOffset>1525270</wp:posOffset>
                </wp:positionH>
                <wp:positionV relativeFrom="paragraph">
                  <wp:posOffset>1276350</wp:posOffset>
                </wp:positionV>
                <wp:extent cx="2445385" cy="807720"/>
                <wp:effectExtent l="0" t="0" r="5715" b="508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5385" cy="807720"/>
                        </a:xfrm>
                        <a:prstGeom prst="rect">
                          <a:avLst/>
                        </a:prstGeom>
                        <a:solidFill>
                          <a:srgbClr val="FFFFFF"/>
                        </a:solidFill>
                        <a:ln w="9525">
                          <a:noFill/>
                          <a:miter lim="800000"/>
                          <a:headEnd/>
                          <a:tailEnd/>
                        </a:ln>
                      </wps:spPr>
                      <wps:txbx>
                        <w:txbxContent>
                          <w:p w14:paraId="0C700F8A" w14:textId="77777777" w:rsidR="008A0864" w:rsidRPr="00734555" w:rsidRDefault="008A0864" w:rsidP="00F626AC">
                            <w:pPr>
                              <w:spacing w:line="400" w:lineRule="exact"/>
                              <w:jc w:val="center"/>
                              <w:rPr>
                                <w:rFonts w:ascii="Book Antiqua" w:eastAsia="黑体" w:hAnsi="Book Antiqua"/>
                                <w:color w:val="000000" w:themeColor="text1"/>
                                <w:sz w:val="28"/>
                                <w:szCs w:val="36"/>
                              </w:rPr>
                            </w:pPr>
                            <w:r w:rsidRPr="00734555">
                              <w:rPr>
                                <w:rFonts w:ascii="Book Antiqua" w:eastAsia="黑体" w:hAnsi="Book Antiqua"/>
                                <w:color w:val="000000" w:themeColor="text1"/>
                                <w:sz w:val="28"/>
                                <w:szCs w:val="36"/>
                              </w:rPr>
                              <w:t>上海同余信息科技有限公司</w:t>
                            </w:r>
                          </w:p>
                          <w:p w14:paraId="361FEEA9" w14:textId="71DB5387" w:rsidR="008A0864" w:rsidRPr="00734555" w:rsidRDefault="008A0864" w:rsidP="00F626AC">
                            <w:pPr>
                              <w:spacing w:line="400" w:lineRule="exact"/>
                              <w:jc w:val="center"/>
                              <w:rPr>
                                <w:rFonts w:ascii="Book Antiqua" w:eastAsia="黑体" w:hAnsi="Book Antiqua" w:cs="Arial"/>
                                <w:color w:val="000000" w:themeColor="text1"/>
                                <w:sz w:val="28"/>
                                <w:szCs w:val="36"/>
                              </w:rPr>
                            </w:pPr>
                            <w:proofErr w:type="spellStart"/>
                            <w:r w:rsidRPr="00734555">
                              <w:rPr>
                                <w:rFonts w:ascii="Book Antiqua" w:eastAsia="黑体" w:hAnsi="Book Antiqua" w:cs="Arial"/>
                                <w:color w:val="000000" w:themeColor="text1"/>
                                <w:sz w:val="28"/>
                                <w:szCs w:val="36"/>
                              </w:rPr>
                              <w:t>Bachelier</w:t>
                            </w:r>
                            <w:proofErr w:type="spellEnd"/>
                            <w:r w:rsidRPr="00734555">
                              <w:rPr>
                                <w:rFonts w:ascii="Book Antiqua" w:eastAsia="黑体" w:hAnsi="Book Antiqua" w:cs="Arial"/>
                                <w:color w:val="000000" w:themeColor="text1"/>
                                <w:sz w:val="28"/>
                                <w:szCs w:val="36"/>
                              </w:rPr>
                              <w:t xml:space="preserve"> Technology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3C5F8F" id="_x0000_t202" coordsize="21600,21600" o:spt="202" path="m,l,21600r21600,l21600,xe">
                <v:stroke joinstyle="miter"/>
                <v:path gradientshapeok="t" o:connecttype="rect"/>
              </v:shapetype>
              <v:shape id="文本框 2" o:spid="_x0000_s1026" type="#_x0000_t202" style="position:absolute;margin-left:120.1pt;margin-top:100.5pt;width:192.55pt;height:63.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" stroked="f">
                <v:textbox>
                  <w:txbxContent>
                    <w:p w14:paraId="0C700F8A" w14:textId="77777777" w:rsidR="008A0864" w:rsidRPr="00734555" w:rsidRDefault="008A0864" w:rsidP="00F626AC">
                      <w:pPr>
                        <w:spacing w:line="400" w:lineRule="exact"/>
                        <w:jc w:val="center"/>
                        <w:rPr>
                          <w:rFonts w:ascii="Book Antiqua" w:eastAsia="黑体" w:hAnsi="Book Antiqua"/>
                          <w:color w:val="000000" w:themeColor="text1"/>
                          <w:sz w:val="28"/>
                          <w:szCs w:val="36"/>
                        </w:rPr>
                      </w:pPr>
                      <w:r w:rsidRPr="00734555">
                        <w:rPr>
                          <w:rFonts w:ascii="Book Antiqua" w:eastAsia="黑体" w:hAnsi="Book Antiqua"/>
                          <w:color w:val="000000" w:themeColor="text1"/>
                          <w:sz w:val="28"/>
                          <w:szCs w:val="36"/>
                        </w:rPr>
                        <w:t>上海同余信息科技有限公司</w:t>
                      </w:r>
                    </w:p>
                    <w:p w14:paraId="361FEEA9" w14:textId="71DB5387" w:rsidR="008A0864" w:rsidRPr="00734555" w:rsidRDefault="008A0864" w:rsidP="00F626AC">
                      <w:pPr>
                        <w:spacing w:line="400" w:lineRule="exact"/>
                        <w:jc w:val="center"/>
                        <w:rPr>
                          <w:rFonts w:ascii="Book Antiqua" w:eastAsia="黑体" w:hAnsi="Book Antiqua" w:cs="Arial"/>
                          <w:color w:val="000000" w:themeColor="text1"/>
                          <w:sz w:val="28"/>
                          <w:szCs w:val="36"/>
                        </w:rPr>
                      </w:pPr>
                      <w:proofErr w:type="spellStart"/>
                      <w:r w:rsidRPr="00734555">
                        <w:rPr>
                          <w:rFonts w:ascii="Book Antiqua" w:eastAsia="黑体" w:hAnsi="Book Antiqua" w:cs="Arial"/>
                          <w:color w:val="000000" w:themeColor="text1"/>
                          <w:sz w:val="28"/>
                          <w:szCs w:val="36"/>
                        </w:rPr>
                        <w:t>Bachelier</w:t>
                      </w:r>
                      <w:proofErr w:type="spellEnd"/>
                      <w:r w:rsidRPr="00734555">
                        <w:rPr>
                          <w:rFonts w:ascii="Book Antiqua" w:eastAsia="黑体" w:hAnsi="Book Antiqua" w:cs="Arial"/>
                          <w:color w:val="000000" w:themeColor="text1"/>
                          <w:sz w:val="28"/>
                          <w:szCs w:val="36"/>
                        </w:rPr>
                        <w:t xml:space="preserve"> Technology</w:t>
                      </w:r>
                    </w:p>
                  </w:txbxContent>
                </v:textbox>
                <w10:wrap type="square"/>
              </v:shape>
            </w:pict>
          </mc:Fallback>
        </mc:AlternateContent>
      </w:r>
      <w:r>
        <w:br w:type="page"/>
      </w:r>
    </w:p>
    <w:p w14:paraId="23D26187" w14:textId="0B58F4F6" w:rsidR="00F626AC" w:rsidRPr="009615FD" w:rsidRDefault="00F626AC" w:rsidP="000906F2">
      <w:pPr>
        <w:pStyle w:val="1"/>
        <w:rPr>
          <w:rFonts w:ascii="Book Antiqua" w:hAnsi="Book Antiqua"/>
        </w:rPr>
      </w:pPr>
      <w:bookmarkStart w:id="0" w:name="_Toc8158062"/>
      <w:r w:rsidRPr="009615FD">
        <w:rPr>
          <w:rFonts w:ascii="Book Antiqua" w:hAnsi="Book Antiqua"/>
        </w:rPr>
        <w:lastRenderedPageBreak/>
        <w:t>文档修订记录</w:t>
      </w:r>
      <w:bookmarkEnd w:id="0"/>
    </w:p>
    <w:tbl>
      <w:tblPr>
        <w:tblW w:w="7060" w:type="dxa"/>
        <w:tblLook w:val="04A0" w:firstRow="1" w:lastRow="0" w:firstColumn="1" w:lastColumn="0" w:noHBand="0" w:noVBand="1"/>
      </w:tblPr>
      <w:tblGrid>
        <w:gridCol w:w="1820"/>
        <w:gridCol w:w="1600"/>
        <w:gridCol w:w="1440"/>
        <w:gridCol w:w="2200"/>
      </w:tblGrid>
      <w:tr w:rsidR="00D446FA" w:rsidRPr="009615FD" w14:paraId="12E72211" w14:textId="77777777" w:rsidTr="00D446FA">
        <w:trPr>
          <w:trHeight w:val="285"/>
        </w:trPr>
        <w:tc>
          <w:tcPr>
            <w:tcW w:w="182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8407A64" w14:textId="77777777" w:rsidR="00D446FA" w:rsidRPr="009615FD" w:rsidRDefault="00D446FA" w:rsidP="00D446F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日期</w:t>
            </w:r>
          </w:p>
        </w:tc>
        <w:tc>
          <w:tcPr>
            <w:tcW w:w="1600" w:type="dxa"/>
            <w:tcBorders>
              <w:top w:val="single" w:sz="4" w:space="0" w:color="auto"/>
              <w:left w:val="nil"/>
              <w:bottom w:val="single" w:sz="4" w:space="0" w:color="auto"/>
              <w:right w:val="single" w:sz="4" w:space="0" w:color="auto"/>
            </w:tcBorders>
            <w:shd w:val="clear" w:color="000000" w:fill="BFBFBF"/>
            <w:noWrap/>
            <w:vAlign w:val="center"/>
            <w:hideMark/>
          </w:tcPr>
          <w:p w14:paraId="1CA41882" w14:textId="77777777" w:rsidR="00D446FA" w:rsidRPr="009615FD" w:rsidRDefault="00D446FA" w:rsidP="00D446F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版本</w:t>
            </w:r>
          </w:p>
        </w:tc>
        <w:tc>
          <w:tcPr>
            <w:tcW w:w="1440" w:type="dxa"/>
            <w:tcBorders>
              <w:top w:val="single" w:sz="4" w:space="0" w:color="auto"/>
              <w:left w:val="nil"/>
              <w:bottom w:val="single" w:sz="4" w:space="0" w:color="auto"/>
              <w:right w:val="single" w:sz="4" w:space="0" w:color="auto"/>
            </w:tcBorders>
            <w:shd w:val="clear" w:color="000000" w:fill="BFBFBF"/>
            <w:noWrap/>
            <w:vAlign w:val="center"/>
            <w:hideMark/>
          </w:tcPr>
          <w:p w14:paraId="5E4D0652" w14:textId="77777777" w:rsidR="00D446FA" w:rsidRPr="009615FD" w:rsidRDefault="00D446FA" w:rsidP="00D446F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修订人</w:t>
            </w:r>
          </w:p>
        </w:tc>
        <w:tc>
          <w:tcPr>
            <w:tcW w:w="2200" w:type="dxa"/>
            <w:tcBorders>
              <w:top w:val="single" w:sz="4" w:space="0" w:color="auto"/>
              <w:left w:val="nil"/>
              <w:bottom w:val="single" w:sz="4" w:space="0" w:color="auto"/>
              <w:right w:val="single" w:sz="4" w:space="0" w:color="auto"/>
            </w:tcBorders>
            <w:shd w:val="clear" w:color="000000" w:fill="BFBFBF"/>
            <w:noWrap/>
            <w:vAlign w:val="center"/>
            <w:hideMark/>
          </w:tcPr>
          <w:p w14:paraId="4BF8627D" w14:textId="77777777" w:rsidR="00D446FA" w:rsidRPr="009615FD" w:rsidRDefault="00D446FA" w:rsidP="00D446F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修订说明</w:t>
            </w:r>
          </w:p>
        </w:tc>
      </w:tr>
      <w:tr w:rsidR="00D446FA" w:rsidRPr="009615FD" w14:paraId="3B47B3CC"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481292AF" w14:textId="77777777" w:rsidR="00D446FA" w:rsidRPr="009615FD" w:rsidRDefault="00D446FA" w:rsidP="00D446F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2019/3/31</w:t>
            </w:r>
          </w:p>
        </w:tc>
        <w:tc>
          <w:tcPr>
            <w:tcW w:w="1600" w:type="dxa"/>
            <w:tcBorders>
              <w:top w:val="nil"/>
              <w:left w:val="nil"/>
              <w:bottom w:val="single" w:sz="4" w:space="0" w:color="auto"/>
              <w:right w:val="single" w:sz="4" w:space="0" w:color="auto"/>
            </w:tcBorders>
            <w:shd w:val="clear" w:color="auto" w:fill="auto"/>
            <w:noWrap/>
            <w:vAlign w:val="center"/>
            <w:hideMark/>
          </w:tcPr>
          <w:p w14:paraId="0B92195F"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V1.0</w:t>
            </w:r>
          </w:p>
        </w:tc>
        <w:tc>
          <w:tcPr>
            <w:tcW w:w="1440" w:type="dxa"/>
            <w:tcBorders>
              <w:top w:val="nil"/>
              <w:left w:val="nil"/>
              <w:bottom w:val="single" w:sz="4" w:space="0" w:color="auto"/>
              <w:right w:val="single" w:sz="4" w:space="0" w:color="auto"/>
            </w:tcBorders>
            <w:shd w:val="clear" w:color="auto" w:fill="auto"/>
            <w:noWrap/>
            <w:vAlign w:val="center"/>
            <w:hideMark/>
          </w:tcPr>
          <w:p w14:paraId="7EE40429"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叶一舟</w:t>
            </w:r>
          </w:p>
        </w:tc>
        <w:tc>
          <w:tcPr>
            <w:tcW w:w="2200" w:type="dxa"/>
            <w:tcBorders>
              <w:top w:val="nil"/>
              <w:left w:val="nil"/>
              <w:bottom w:val="single" w:sz="4" w:space="0" w:color="auto"/>
              <w:right w:val="single" w:sz="4" w:space="0" w:color="auto"/>
            </w:tcBorders>
            <w:shd w:val="clear" w:color="auto" w:fill="auto"/>
            <w:noWrap/>
            <w:vAlign w:val="center"/>
            <w:hideMark/>
          </w:tcPr>
          <w:p w14:paraId="0C809102"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创建文档</w:t>
            </w:r>
          </w:p>
        </w:tc>
      </w:tr>
      <w:tr w:rsidR="00D446FA" w:rsidRPr="009615FD" w14:paraId="32687DEA"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48C96A2E" w14:textId="77777777" w:rsidR="00D446FA" w:rsidRPr="009615FD" w:rsidRDefault="00D446FA" w:rsidP="00D446F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2019/4/16</w:t>
            </w:r>
          </w:p>
        </w:tc>
        <w:tc>
          <w:tcPr>
            <w:tcW w:w="1600" w:type="dxa"/>
            <w:tcBorders>
              <w:top w:val="nil"/>
              <w:left w:val="nil"/>
              <w:bottom w:val="single" w:sz="4" w:space="0" w:color="auto"/>
              <w:right w:val="single" w:sz="4" w:space="0" w:color="auto"/>
            </w:tcBorders>
            <w:shd w:val="clear" w:color="auto" w:fill="auto"/>
            <w:noWrap/>
            <w:vAlign w:val="center"/>
            <w:hideMark/>
          </w:tcPr>
          <w:p w14:paraId="71FB5514"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V1.1</w:t>
            </w:r>
          </w:p>
        </w:tc>
        <w:tc>
          <w:tcPr>
            <w:tcW w:w="1440" w:type="dxa"/>
            <w:tcBorders>
              <w:top w:val="nil"/>
              <w:left w:val="nil"/>
              <w:bottom w:val="single" w:sz="4" w:space="0" w:color="auto"/>
              <w:right w:val="single" w:sz="4" w:space="0" w:color="auto"/>
            </w:tcBorders>
            <w:shd w:val="clear" w:color="auto" w:fill="auto"/>
            <w:noWrap/>
            <w:vAlign w:val="center"/>
            <w:hideMark/>
          </w:tcPr>
          <w:p w14:paraId="51FBCF75"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叶一舟</w:t>
            </w:r>
          </w:p>
        </w:tc>
        <w:tc>
          <w:tcPr>
            <w:tcW w:w="2200" w:type="dxa"/>
            <w:tcBorders>
              <w:top w:val="nil"/>
              <w:left w:val="nil"/>
              <w:bottom w:val="single" w:sz="4" w:space="0" w:color="auto"/>
              <w:right w:val="single" w:sz="4" w:space="0" w:color="auto"/>
            </w:tcBorders>
            <w:shd w:val="clear" w:color="auto" w:fill="auto"/>
            <w:noWrap/>
            <w:vAlign w:val="center"/>
            <w:hideMark/>
          </w:tcPr>
          <w:p w14:paraId="4452AA9F" w14:textId="77777777" w:rsidR="00D446FA" w:rsidRPr="009615FD" w:rsidRDefault="00D446FA" w:rsidP="00D446F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完善文档</w:t>
            </w:r>
          </w:p>
        </w:tc>
      </w:tr>
      <w:tr w:rsidR="00403373" w:rsidRPr="009615FD" w14:paraId="32F849B5"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6DB33FEA" w14:textId="0C05C7BD" w:rsidR="00403373" w:rsidRPr="009615FD" w:rsidRDefault="00403373" w:rsidP="0040337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2019/5/5</w:t>
            </w:r>
          </w:p>
        </w:tc>
        <w:tc>
          <w:tcPr>
            <w:tcW w:w="1600" w:type="dxa"/>
            <w:tcBorders>
              <w:top w:val="nil"/>
              <w:left w:val="nil"/>
              <w:bottom w:val="single" w:sz="4" w:space="0" w:color="auto"/>
              <w:right w:val="single" w:sz="4" w:space="0" w:color="auto"/>
            </w:tcBorders>
            <w:shd w:val="clear" w:color="auto" w:fill="auto"/>
            <w:noWrap/>
            <w:vAlign w:val="center"/>
            <w:hideMark/>
          </w:tcPr>
          <w:p w14:paraId="10A7DFE8" w14:textId="3C8E062E"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V1.2</w:t>
            </w:r>
          </w:p>
        </w:tc>
        <w:tc>
          <w:tcPr>
            <w:tcW w:w="1440" w:type="dxa"/>
            <w:tcBorders>
              <w:top w:val="nil"/>
              <w:left w:val="nil"/>
              <w:bottom w:val="single" w:sz="4" w:space="0" w:color="auto"/>
              <w:right w:val="single" w:sz="4" w:space="0" w:color="auto"/>
            </w:tcBorders>
            <w:shd w:val="clear" w:color="auto" w:fill="auto"/>
            <w:noWrap/>
            <w:vAlign w:val="center"/>
            <w:hideMark/>
          </w:tcPr>
          <w:p w14:paraId="13459057" w14:textId="01395EA9"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叶一舟</w:t>
            </w:r>
          </w:p>
        </w:tc>
        <w:tc>
          <w:tcPr>
            <w:tcW w:w="2200" w:type="dxa"/>
            <w:tcBorders>
              <w:top w:val="nil"/>
              <w:left w:val="nil"/>
              <w:bottom w:val="single" w:sz="4" w:space="0" w:color="auto"/>
              <w:right w:val="single" w:sz="4" w:space="0" w:color="auto"/>
            </w:tcBorders>
            <w:shd w:val="clear" w:color="auto" w:fill="auto"/>
            <w:noWrap/>
            <w:vAlign w:val="center"/>
            <w:hideMark/>
          </w:tcPr>
          <w:p w14:paraId="6EBF10E6" w14:textId="0D732E49"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完善文档</w:t>
            </w:r>
          </w:p>
        </w:tc>
      </w:tr>
      <w:tr w:rsidR="00403373" w:rsidRPr="009615FD" w14:paraId="4AC87E8B"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7A306BDC"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2EA6BF39"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E02C18D"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5AC821E0"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403373" w:rsidRPr="009615FD" w14:paraId="58D8B60A"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08AB711E"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341F3E7A"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2DAC991A"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517A388F"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403373" w:rsidRPr="009615FD" w14:paraId="172FDA3A"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0CCC93A6"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1F48FE01"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E4536C4"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5052E534"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403373" w:rsidRPr="009615FD" w14:paraId="2DABD583"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21D3B0D9"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51343D23"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5C1A4C6B"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77F28381"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403373" w:rsidRPr="009615FD" w14:paraId="1877E084"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342AE0ED"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6C03B1DF"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64CBA6AE"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73C645FD"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403373" w:rsidRPr="009615FD" w14:paraId="45BFF311" w14:textId="77777777" w:rsidTr="00D446FA">
        <w:trPr>
          <w:trHeight w:val="28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49ECE71E"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600" w:type="dxa"/>
            <w:tcBorders>
              <w:top w:val="nil"/>
              <w:left w:val="nil"/>
              <w:bottom w:val="single" w:sz="4" w:space="0" w:color="auto"/>
              <w:right w:val="single" w:sz="4" w:space="0" w:color="auto"/>
            </w:tcBorders>
            <w:shd w:val="clear" w:color="auto" w:fill="auto"/>
            <w:noWrap/>
            <w:vAlign w:val="center"/>
            <w:hideMark/>
          </w:tcPr>
          <w:p w14:paraId="206B4876"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1440" w:type="dxa"/>
            <w:tcBorders>
              <w:top w:val="nil"/>
              <w:left w:val="nil"/>
              <w:bottom w:val="single" w:sz="4" w:space="0" w:color="auto"/>
              <w:right w:val="single" w:sz="4" w:space="0" w:color="auto"/>
            </w:tcBorders>
            <w:shd w:val="clear" w:color="auto" w:fill="auto"/>
            <w:noWrap/>
            <w:vAlign w:val="center"/>
            <w:hideMark/>
          </w:tcPr>
          <w:p w14:paraId="4EC7932F"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c>
          <w:tcPr>
            <w:tcW w:w="2200" w:type="dxa"/>
            <w:tcBorders>
              <w:top w:val="nil"/>
              <w:left w:val="nil"/>
              <w:bottom w:val="single" w:sz="4" w:space="0" w:color="auto"/>
              <w:right w:val="single" w:sz="4" w:space="0" w:color="auto"/>
            </w:tcBorders>
            <w:shd w:val="clear" w:color="auto" w:fill="auto"/>
            <w:noWrap/>
            <w:vAlign w:val="center"/>
            <w:hideMark/>
          </w:tcPr>
          <w:p w14:paraId="59665461" w14:textId="77777777" w:rsidR="00403373" w:rsidRPr="009615FD" w:rsidRDefault="00403373" w:rsidP="0040337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bl>
    <w:p w14:paraId="77967DF8" w14:textId="040FF768" w:rsidR="00F626AC" w:rsidRPr="009615FD" w:rsidRDefault="00F626AC" w:rsidP="00F626AC">
      <w:pPr>
        <w:spacing w:line="480" w:lineRule="auto"/>
        <w:jc w:val="left"/>
        <w:rPr>
          <w:rFonts w:ascii="Book Antiqua" w:hAnsi="Book Antiqua" w:cs="Arial"/>
          <w:b/>
          <w:color w:val="333333"/>
          <w:szCs w:val="24"/>
        </w:rPr>
      </w:pPr>
    </w:p>
    <w:p w14:paraId="67E22D90" w14:textId="2F8FF7CA" w:rsidR="000906F2" w:rsidRPr="009615FD" w:rsidRDefault="00D446FA" w:rsidP="00403373">
      <w:pPr>
        <w:widowControl/>
        <w:jc w:val="left"/>
        <w:rPr>
          <w:rFonts w:ascii="Book Antiqua" w:hAnsi="Book Antiqua" w:cs="Arial"/>
          <w:b/>
          <w:color w:val="333333"/>
          <w:szCs w:val="24"/>
        </w:rPr>
      </w:pPr>
      <w:r w:rsidRPr="009615FD">
        <w:rPr>
          <w:rFonts w:ascii="Book Antiqua" w:hAnsi="Book Antiqua" w:cs="Arial"/>
          <w:b/>
          <w:color w:val="333333"/>
          <w:szCs w:val="24"/>
        </w:rPr>
        <w:br w:type="page"/>
      </w:r>
    </w:p>
    <w:sdt>
      <w:sdtPr>
        <w:rPr>
          <w:rFonts w:ascii="Book Antiqua" w:eastAsia="宋体" w:hAnsi="Book Antiqua" w:cstheme="minorBidi"/>
          <w:color w:val="auto"/>
          <w:kern w:val="2"/>
          <w:sz w:val="24"/>
          <w:szCs w:val="22"/>
          <w:lang w:val="zh-CN"/>
        </w:rPr>
        <w:id w:val="-1746255212"/>
        <w:docPartObj>
          <w:docPartGallery w:val="Table of Contents"/>
          <w:docPartUnique/>
        </w:docPartObj>
      </w:sdtPr>
      <w:sdtEndPr>
        <w:rPr>
          <w:b/>
          <w:bCs/>
        </w:rPr>
      </w:sdtEndPr>
      <w:sdtContent>
        <w:p w14:paraId="49E700B8" w14:textId="6F4FB583" w:rsidR="00DD39B8" w:rsidRPr="009615FD" w:rsidRDefault="00DD39B8">
          <w:pPr>
            <w:pStyle w:val="TOC"/>
            <w:rPr>
              <w:rFonts w:ascii="Book Antiqua" w:hAnsi="Book Antiqua"/>
            </w:rPr>
          </w:pPr>
          <w:r w:rsidRPr="009615FD">
            <w:rPr>
              <w:rFonts w:ascii="Book Antiqua" w:hAnsi="Book Antiqua"/>
              <w:lang w:val="zh-CN"/>
            </w:rPr>
            <w:t>目录</w:t>
          </w:r>
        </w:p>
        <w:p w14:paraId="09BAD881" w14:textId="17ECB39F" w:rsidR="00403373" w:rsidRPr="009615FD" w:rsidRDefault="00DD39B8">
          <w:pPr>
            <w:pStyle w:val="TOC1"/>
            <w:rPr>
              <w:rFonts w:ascii="Book Antiqua" w:eastAsiaTheme="minorEastAsia" w:hAnsi="Book Antiqua"/>
              <w:noProof/>
              <w:sz w:val="21"/>
              <w:szCs w:val="24"/>
            </w:rPr>
          </w:pPr>
          <w:r w:rsidRPr="009615FD">
            <w:rPr>
              <w:rFonts w:ascii="Book Antiqua" w:hAnsi="Book Antiqua"/>
            </w:rPr>
            <w:fldChar w:fldCharType="begin"/>
          </w:r>
          <w:r w:rsidRPr="009615FD">
            <w:rPr>
              <w:rFonts w:ascii="Book Antiqua" w:hAnsi="Book Antiqua"/>
            </w:rPr>
            <w:instrText xml:space="preserve"> TOC \o "1-3" \h \z \u </w:instrText>
          </w:r>
          <w:r w:rsidRPr="009615FD">
            <w:rPr>
              <w:rFonts w:ascii="Book Antiqua" w:hAnsi="Book Antiqua"/>
            </w:rPr>
            <w:fldChar w:fldCharType="separate"/>
          </w:r>
          <w:hyperlink w:anchor="_Toc8158062" w:history="1">
            <w:r w:rsidR="00403373" w:rsidRPr="009615FD">
              <w:rPr>
                <w:rStyle w:val="af5"/>
                <w:rFonts w:ascii="Book Antiqua" w:hAnsi="Book Antiqua"/>
                <w:noProof/>
              </w:rPr>
              <w:t>文档修订记录</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w:t>
            </w:r>
            <w:r w:rsidR="00403373" w:rsidRPr="009615FD">
              <w:rPr>
                <w:rFonts w:ascii="Book Antiqua" w:hAnsi="Book Antiqua"/>
                <w:noProof/>
                <w:webHidden/>
              </w:rPr>
              <w:fldChar w:fldCharType="end"/>
            </w:r>
          </w:hyperlink>
        </w:p>
        <w:p w14:paraId="601089EE" w14:textId="163BB1EE" w:rsidR="00403373" w:rsidRPr="009615FD" w:rsidRDefault="0071021B">
          <w:pPr>
            <w:pStyle w:val="TOC1"/>
            <w:tabs>
              <w:tab w:val="left" w:pos="1260"/>
            </w:tabs>
            <w:rPr>
              <w:rFonts w:ascii="Book Antiqua" w:eastAsiaTheme="minorEastAsia" w:hAnsi="Book Antiqua"/>
              <w:noProof/>
              <w:sz w:val="21"/>
              <w:szCs w:val="24"/>
            </w:rPr>
          </w:pPr>
          <w:hyperlink w:anchor="_Toc8158063" w:history="1">
            <w:r w:rsidR="00403373" w:rsidRPr="009615FD">
              <w:rPr>
                <w:rStyle w:val="af5"/>
                <w:rFonts w:ascii="Book Antiqua" w:hAnsi="Book Antiqua"/>
                <w:noProof/>
              </w:rPr>
              <w:t>第一章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系统入门</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_Toc8158063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w:t>
            </w:r>
            <w:r w:rsidR="00403373" w:rsidRPr="009615FD">
              <w:rPr>
                <w:rFonts w:ascii="Book Antiqua" w:hAnsi="Book Antiqua"/>
                <w:noProof/>
                <w:webHidden/>
              </w:rPr>
              <w:fldChar w:fldCharType="end"/>
            </w:r>
          </w:hyperlink>
        </w:p>
        <w:p w14:paraId="75884AB8" w14:textId="41A90C20" w:rsidR="00403373" w:rsidRPr="009615FD" w:rsidRDefault="0071021B" w:rsidP="00403373">
          <w:pPr>
            <w:pStyle w:val="TOC2"/>
            <w:rPr>
              <w:rFonts w:ascii="Book Antiqua" w:eastAsiaTheme="minorEastAsia" w:hAnsi="Book Antiqua"/>
              <w:noProof/>
              <w:sz w:val="21"/>
              <w:szCs w:val="24"/>
            </w:rPr>
          </w:pPr>
          <w:hyperlink w:anchor="_Toc8158064" w:history="1">
            <w:r w:rsidR="00403373" w:rsidRPr="009615FD">
              <w:rPr>
                <w:rStyle w:val="af5"/>
                <w:rFonts w:ascii="Book Antiqua" w:hAnsi="Book Antiqua"/>
                <w:noProof/>
              </w:rPr>
              <w:t>1.1.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系统简介</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_Toc8158064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w:t>
            </w:r>
            <w:r w:rsidR="00403373" w:rsidRPr="009615FD">
              <w:rPr>
                <w:rFonts w:ascii="Book Antiqua" w:hAnsi="Book Antiqua"/>
                <w:noProof/>
                <w:webHidden/>
              </w:rPr>
              <w:fldChar w:fldCharType="end"/>
            </w:r>
          </w:hyperlink>
        </w:p>
        <w:p w14:paraId="08A77E31" w14:textId="00DD0B9E" w:rsidR="00403373" w:rsidRPr="009615FD" w:rsidRDefault="0071021B" w:rsidP="00403373">
          <w:pPr>
            <w:pStyle w:val="TOC2"/>
            <w:rPr>
              <w:rFonts w:ascii="Book Antiqua" w:eastAsiaTheme="minorEastAsia" w:hAnsi="Book Antiqua"/>
              <w:noProof/>
              <w:sz w:val="21"/>
              <w:szCs w:val="24"/>
            </w:rPr>
          </w:pPr>
          <w:hyperlink w:anchor="_Toc8158065" w:history="1">
            <w:r w:rsidR="00403373" w:rsidRPr="009615FD">
              <w:rPr>
                <w:rStyle w:val="af5"/>
                <w:rFonts w:ascii="Book Antiqua" w:hAnsi="Book Antiqua"/>
                <w:noProof/>
              </w:rPr>
              <w:t>1.2.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界面介绍</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10</w:t>
            </w:r>
            <w:r w:rsidR="00403373" w:rsidRPr="009615FD">
              <w:rPr>
                <w:rFonts w:ascii="Book Antiqua" w:hAnsi="Book Antiqua"/>
                <w:noProof/>
                <w:webHidden/>
              </w:rPr>
              <w:fldChar w:fldCharType="end"/>
            </w:r>
          </w:hyperlink>
        </w:p>
        <w:p w14:paraId="1CA0CF55" w14:textId="25D73AFA" w:rsidR="00403373" w:rsidRPr="009615FD" w:rsidRDefault="0071021B">
          <w:pPr>
            <w:pStyle w:val="TOC1"/>
            <w:tabs>
              <w:tab w:val="left" w:pos="1260"/>
            </w:tabs>
            <w:rPr>
              <w:rFonts w:ascii="Book Antiqua" w:eastAsiaTheme="minorEastAsia" w:hAnsi="Book Antiqua"/>
              <w:noProof/>
              <w:sz w:val="21"/>
              <w:szCs w:val="24"/>
            </w:rPr>
          </w:pPr>
          <w:hyperlink w:anchor="_Toc8158066" w:history="1">
            <w:r w:rsidR="00403373" w:rsidRPr="009615FD">
              <w:rPr>
                <w:rStyle w:val="af5"/>
                <w:rFonts w:ascii="Book Antiqua" w:hAnsi="Book Antiqua"/>
                <w:noProof/>
              </w:rPr>
              <w:t>第二章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系统设置</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_Toc8158066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10</w:t>
            </w:r>
            <w:r w:rsidR="00403373" w:rsidRPr="009615FD">
              <w:rPr>
                <w:rFonts w:ascii="Book Antiqua" w:hAnsi="Book Antiqua"/>
                <w:noProof/>
                <w:webHidden/>
              </w:rPr>
              <w:fldChar w:fldCharType="end"/>
            </w:r>
          </w:hyperlink>
        </w:p>
        <w:p w14:paraId="603EA5D3" w14:textId="0596C83D" w:rsidR="00403373" w:rsidRPr="009615FD" w:rsidRDefault="0071021B" w:rsidP="00403373">
          <w:pPr>
            <w:pStyle w:val="TOC2"/>
            <w:rPr>
              <w:rFonts w:ascii="Book Antiqua" w:eastAsiaTheme="minorEastAsia" w:hAnsi="Book Antiqua"/>
              <w:noProof/>
              <w:sz w:val="21"/>
              <w:szCs w:val="24"/>
            </w:rPr>
          </w:pPr>
          <w:hyperlink w:anchor="_Toc8158069" w:history="1">
            <w:r w:rsidR="00403373" w:rsidRPr="009615FD">
              <w:rPr>
                <w:rStyle w:val="af5"/>
                <w:rFonts w:ascii="Book Antiqua" w:hAnsi="Book Antiqua"/>
                <w:noProof/>
              </w:rPr>
              <w:t>2.1.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用户管理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_Toc8158069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10</w:t>
            </w:r>
            <w:r w:rsidR="00403373" w:rsidRPr="009615FD">
              <w:rPr>
                <w:rFonts w:ascii="Book Antiqua" w:hAnsi="Book Antiqua"/>
                <w:noProof/>
                <w:webHidden/>
              </w:rPr>
              <w:fldChar w:fldCharType="end"/>
            </w:r>
          </w:hyperlink>
        </w:p>
        <w:p w14:paraId="5E6C8776" w14:textId="67417923" w:rsidR="00403373" w:rsidRPr="009615FD" w:rsidRDefault="0071021B" w:rsidP="00734555">
          <w:pPr>
            <w:pStyle w:val="TOC3"/>
            <w:rPr>
              <w:rFonts w:eastAsiaTheme="minorEastAsia"/>
              <w:noProof/>
              <w:sz w:val="21"/>
              <w:szCs w:val="24"/>
            </w:rPr>
          </w:pPr>
          <w:hyperlink w:anchor="_Toc8158070" w:history="1">
            <w:r w:rsidR="00403373" w:rsidRPr="009615FD">
              <w:rPr>
                <w:rStyle w:val="af5"/>
                <w:rFonts w:ascii="Book Antiqua" w:hAnsi="Book Antiqua"/>
                <w:noProof/>
              </w:rPr>
              <w:t>2.1.1.</w:t>
            </w:r>
            <w:r w:rsidR="00403373" w:rsidRPr="009615FD">
              <w:rPr>
                <w:rFonts w:eastAsiaTheme="minorEastAsia"/>
                <w:noProof/>
                <w:sz w:val="21"/>
                <w:szCs w:val="24"/>
              </w:rPr>
              <w:tab/>
            </w:r>
            <w:r w:rsidR="00403373" w:rsidRPr="009615FD">
              <w:rPr>
                <w:rStyle w:val="af5"/>
                <w:rFonts w:ascii="Book Antiqua" w:hAnsi="Book Antiqua"/>
                <w:noProof/>
              </w:rPr>
              <w:t>新增用户</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_Toc8158070 \h </w:instrText>
            </w:r>
            <w:r w:rsidR="00403373" w:rsidRPr="009615FD">
              <w:rPr>
                <w:noProof/>
                <w:webHidden/>
              </w:rPr>
            </w:r>
            <w:r w:rsidR="00403373" w:rsidRPr="009615FD">
              <w:rPr>
                <w:noProof/>
                <w:webHidden/>
              </w:rPr>
              <w:fldChar w:fldCharType="separate"/>
            </w:r>
            <w:r w:rsidR="00403373" w:rsidRPr="009615FD">
              <w:rPr>
                <w:noProof/>
                <w:webHidden/>
              </w:rPr>
              <w:t>10</w:t>
            </w:r>
            <w:r w:rsidR="00403373" w:rsidRPr="009615FD">
              <w:rPr>
                <w:noProof/>
                <w:webHidden/>
              </w:rPr>
              <w:fldChar w:fldCharType="end"/>
            </w:r>
          </w:hyperlink>
        </w:p>
        <w:p w14:paraId="0495A4B8" w14:textId="7796A7FE" w:rsidR="00403373" w:rsidRPr="009615FD" w:rsidRDefault="0071021B" w:rsidP="00734555">
          <w:pPr>
            <w:pStyle w:val="TOC3"/>
            <w:rPr>
              <w:rFonts w:eastAsiaTheme="minorEastAsia"/>
              <w:noProof/>
              <w:sz w:val="21"/>
              <w:szCs w:val="24"/>
            </w:rPr>
          </w:pPr>
          <w:hyperlink w:anchor="_Toc8158071" w:history="1">
            <w:r w:rsidR="00403373" w:rsidRPr="009615FD">
              <w:rPr>
                <w:rStyle w:val="af5"/>
                <w:rFonts w:ascii="Book Antiqua" w:hAnsi="Book Antiqua"/>
                <w:noProof/>
              </w:rPr>
              <w:t>2.1.2.</w:t>
            </w:r>
            <w:r w:rsidR="00403373" w:rsidRPr="009615FD">
              <w:rPr>
                <w:rFonts w:eastAsiaTheme="minorEastAsia"/>
                <w:noProof/>
                <w:sz w:val="21"/>
                <w:szCs w:val="24"/>
              </w:rPr>
              <w:tab/>
            </w:r>
            <w:r w:rsidR="00403373" w:rsidRPr="009615FD">
              <w:rPr>
                <w:rStyle w:val="af5"/>
                <w:rFonts w:ascii="Book Antiqua" w:hAnsi="Book Antiqua"/>
                <w:noProof/>
              </w:rPr>
              <w:t>用户账号管理</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_Toc8158071 \h </w:instrText>
            </w:r>
            <w:r w:rsidR="00403373" w:rsidRPr="009615FD">
              <w:rPr>
                <w:noProof/>
                <w:webHidden/>
              </w:rPr>
            </w:r>
            <w:r w:rsidR="00403373" w:rsidRPr="009615FD">
              <w:rPr>
                <w:noProof/>
                <w:webHidden/>
              </w:rPr>
              <w:fldChar w:fldCharType="separate"/>
            </w:r>
            <w:r w:rsidR="00403373" w:rsidRPr="009615FD">
              <w:rPr>
                <w:noProof/>
                <w:webHidden/>
              </w:rPr>
              <w:t>12</w:t>
            </w:r>
            <w:r w:rsidR="00403373" w:rsidRPr="009615FD">
              <w:rPr>
                <w:noProof/>
                <w:webHidden/>
              </w:rPr>
              <w:fldChar w:fldCharType="end"/>
            </w:r>
          </w:hyperlink>
        </w:p>
        <w:p w14:paraId="7BDCDB11" w14:textId="613C316D" w:rsidR="00403373" w:rsidRPr="009615FD" w:rsidRDefault="0071021B" w:rsidP="00403373">
          <w:pPr>
            <w:pStyle w:val="TOC2"/>
            <w:rPr>
              <w:rFonts w:ascii="Book Antiqua" w:eastAsiaTheme="minorEastAsia" w:hAnsi="Book Antiqua"/>
              <w:noProof/>
              <w:sz w:val="21"/>
              <w:szCs w:val="24"/>
            </w:rPr>
          </w:pPr>
          <w:hyperlink w:anchor="_Toc8158072" w:history="1">
            <w:r w:rsidR="00403373" w:rsidRPr="009615FD">
              <w:rPr>
                <w:rStyle w:val="af5"/>
                <w:rFonts w:ascii="Book Antiqua" w:hAnsi="Book Antiqua"/>
                <w:noProof/>
              </w:rPr>
              <w:t>2.2.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角色管理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_Toc8158072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15</w:t>
            </w:r>
            <w:r w:rsidR="00403373" w:rsidRPr="009615FD">
              <w:rPr>
                <w:rFonts w:ascii="Book Antiqua" w:hAnsi="Book Antiqua"/>
                <w:noProof/>
                <w:webHidden/>
              </w:rPr>
              <w:fldChar w:fldCharType="end"/>
            </w:r>
          </w:hyperlink>
        </w:p>
        <w:p w14:paraId="62CD0C2A" w14:textId="56BE0E2C" w:rsidR="00403373" w:rsidRPr="009615FD" w:rsidRDefault="0071021B" w:rsidP="00734555">
          <w:pPr>
            <w:pStyle w:val="TOC3"/>
            <w:rPr>
              <w:rFonts w:eastAsiaTheme="minorEastAsia"/>
              <w:noProof/>
              <w:sz w:val="21"/>
              <w:szCs w:val="24"/>
            </w:rPr>
          </w:pPr>
          <w:hyperlink w:anchor="_Toc8158073" w:history="1">
            <w:r w:rsidR="00403373" w:rsidRPr="009615FD">
              <w:rPr>
                <w:rStyle w:val="af5"/>
                <w:rFonts w:ascii="Book Antiqua" w:hAnsi="Book Antiqua"/>
                <w:noProof/>
              </w:rPr>
              <w:t>2.2.1.</w:t>
            </w:r>
            <w:r w:rsidR="00403373" w:rsidRPr="009615FD">
              <w:rPr>
                <w:rFonts w:eastAsiaTheme="minorEastAsia"/>
                <w:noProof/>
                <w:sz w:val="21"/>
                <w:szCs w:val="24"/>
              </w:rPr>
              <w:tab/>
            </w:r>
            <w:r w:rsidR="00403373" w:rsidRPr="009615FD">
              <w:rPr>
                <w:rStyle w:val="af5"/>
                <w:rFonts w:ascii="Book Antiqua" w:hAnsi="Book Antiqua"/>
                <w:noProof/>
              </w:rPr>
              <w:t>配置页面权限</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_Toc8158073 \h </w:instrText>
            </w:r>
            <w:r w:rsidR="00403373" w:rsidRPr="009615FD">
              <w:rPr>
                <w:noProof/>
                <w:webHidden/>
              </w:rPr>
            </w:r>
            <w:r w:rsidR="00403373" w:rsidRPr="009615FD">
              <w:rPr>
                <w:noProof/>
                <w:webHidden/>
              </w:rPr>
              <w:fldChar w:fldCharType="separate"/>
            </w:r>
            <w:r w:rsidR="00403373" w:rsidRPr="009615FD">
              <w:rPr>
                <w:noProof/>
                <w:webHidden/>
              </w:rPr>
              <w:t>16</w:t>
            </w:r>
            <w:r w:rsidR="00403373" w:rsidRPr="009615FD">
              <w:rPr>
                <w:noProof/>
                <w:webHidden/>
              </w:rPr>
              <w:fldChar w:fldCharType="end"/>
            </w:r>
          </w:hyperlink>
        </w:p>
        <w:p w14:paraId="6F58A429" w14:textId="48995844" w:rsidR="00403373" w:rsidRPr="009615FD" w:rsidRDefault="0071021B" w:rsidP="00734555">
          <w:pPr>
            <w:pStyle w:val="TOC3"/>
            <w:rPr>
              <w:rFonts w:eastAsiaTheme="minorEastAsia"/>
              <w:noProof/>
              <w:sz w:val="21"/>
              <w:szCs w:val="24"/>
            </w:rPr>
          </w:pPr>
          <w:hyperlink w:anchor="_Toc8158074" w:history="1">
            <w:r w:rsidR="00403373" w:rsidRPr="009615FD">
              <w:rPr>
                <w:rStyle w:val="af5"/>
                <w:rFonts w:ascii="Book Antiqua" w:hAnsi="Book Antiqua"/>
                <w:noProof/>
              </w:rPr>
              <w:t>2.2.2.</w:t>
            </w:r>
            <w:r w:rsidR="00403373" w:rsidRPr="009615FD">
              <w:rPr>
                <w:rFonts w:eastAsiaTheme="minorEastAsia"/>
                <w:noProof/>
                <w:sz w:val="21"/>
                <w:szCs w:val="24"/>
              </w:rPr>
              <w:tab/>
            </w:r>
            <w:r w:rsidR="00403373" w:rsidRPr="009615FD">
              <w:rPr>
                <w:rStyle w:val="af5"/>
                <w:rFonts w:ascii="Book Antiqua" w:hAnsi="Book Antiqua"/>
                <w:noProof/>
              </w:rPr>
              <w:t>数据权限配置</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_Toc8158074 \h </w:instrText>
            </w:r>
            <w:r w:rsidR="00403373" w:rsidRPr="009615FD">
              <w:rPr>
                <w:noProof/>
                <w:webHidden/>
              </w:rPr>
            </w:r>
            <w:r w:rsidR="00403373" w:rsidRPr="009615FD">
              <w:rPr>
                <w:noProof/>
                <w:webHidden/>
              </w:rPr>
              <w:fldChar w:fldCharType="separate"/>
            </w:r>
            <w:r w:rsidR="00403373" w:rsidRPr="009615FD">
              <w:rPr>
                <w:noProof/>
                <w:webHidden/>
              </w:rPr>
              <w:t>17</w:t>
            </w:r>
            <w:r w:rsidR="00403373" w:rsidRPr="009615FD">
              <w:rPr>
                <w:noProof/>
                <w:webHidden/>
              </w:rPr>
              <w:fldChar w:fldCharType="end"/>
            </w:r>
          </w:hyperlink>
        </w:p>
        <w:p w14:paraId="369EB13B" w14:textId="584A09E2" w:rsidR="00403373" w:rsidRPr="009615FD" w:rsidRDefault="0071021B" w:rsidP="00403373">
          <w:pPr>
            <w:pStyle w:val="TOC2"/>
            <w:rPr>
              <w:rFonts w:ascii="Book Antiqua" w:eastAsiaTheme="minorEastAsia" w:hAnsi="Book Antiqua"/>
              <w:noProof/>
              <w:sz w:val="21"/>
              <w:szCs w:val="24"/>
            </w:rPr>
          </w:pPr>
          <w:hyperlink w:anchor="_Toc8158075" w:history="1">
            <w:r w:rsidR="00403373" w:rsidRPr="009615FD">
              <w:rPr>
                <w:rStyle w:val="af5"/>
                <w:rFonts w:ascii="Book Antiqua" w:hAnsi="Book Antiqua"/>
                <w:noProof/>
              </w:rPr>
              <w:t>2.3.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部门管理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_Toc8158075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17</w:t>
            </w:r>
            <w:r w:rsidR="00403373" w:rsidRPr="009615FD">
              <w:rPr>
                <w:rFonts w:ascii="Book Antiqua" w:hAnsi="Book Antiqua"/>
                <w:noProof/>
                <w:webHidden/>
              </w:rPr>
              <w:fldChar w:fldCharType="end"/>
            </w:r>
          </w:hyperlink>
        </w:p>
        <w:p w14:paraId="0101F37D" w14:textId="470E2C66" w:rsidR="00403373" w:rsidRPr="009615FD" w:rsidRDefault="0071021B" w:rsidP="00734555">
          <w:pPr>
            <w:pStyle w:val="TOC3"/>
            <w:rPr>
              <w:rFonts w:eastAsiaTheme="minorEastAsia"/>
              <w:noProof/>
              <w:sz w:val="21"/>
              <w:szCs w:val="24"/>
            </w:rPr>
          </w:pPr>
          <w:hyperlink w:anchor="_Toc8158076" w:history="1">
            <w:r w:rsidR="00403373" w:rsidRPr="009615FD">
              <w:rPr>
                <w:rStyle w:val="af5"/>
                <w:rFonts w:ascii="Book Antiqua" w:hAnsi="Book Antiqua"/>
                <w:noProof/>
              </w:rPr>
              <w:t>2.3.1.</w:t>
            </w:r>
            <w:r w:rsidR="00403373" w:rsidRPr="009615FD">
              <w:rPr>
                <w:rFonts w:eastAsiaTheme="minorEastAsia"/>
                <w:noProof/>
                <w:sz w:val="21"/>
                <w:szCs w:val="24"/>
              </w:rPr>
              <w:tab/>
            </w:r>
            <w:r w:rsidR="00403373" w:rsidRPr="009615FD">
              <w:rPr>
                <w:rStyle w:val="af5"/>
                <w:rFonts w:ascii="Book Antiqua" w:hAnsi="Book Antiqua"/>
                <w:noProof/>
              </w:rPr>
              <w:t>创建部门</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_Toc8158076 \h </w:instrText>
            </w:r>
            <w:r w:rsidR="00403373" w:rsidRPr="009615FD">
              <w:rPr>
                <w:noProof/>
                <w:webHidden/>
              </w:rPr>
            </w:r>
            <w:r w:rsidR="00403373" w:rsidRPr="009615FD">
              <w:rPr>
                <w:noProof/>
                <w:webHidden/>
              </w:rPr>
              <w:fldChar w:fldCharType="separate"/>
            </w:r>
            <w:r w:rsidR="00403373" w:rsidRPr="009615FD">
              <w:rPr>
                <w:noProof/>
                <w:webHidden/>
              </w:rPr>
              <w:t>17</w:t>
            </w:r>
            <w:r w:rsidR="00403373" w:rsidRPr="009615FD">
              <w:rPr>
                <w:noProof/>
                <w:webHidden/>
              </w:rPr>
              <w:fldChar w:fldCharType="end"/>
            </w:r>
          </w:hyperlink>
        </w:p>
        <w:p w14:paraId="42E6A7B9" w14:textId="74C74175" w:rsidR="00403373" w:rsidRPr="009615FD" w:rsidRDefault="0071021B" w:rsidP="00734555">
          <w:pPr>
            <w:pStyle w:val="TOC3"/>
            <w:rPr>
              <w:rFonts w:eastAsiaTheme="minorEastAsia"/>
              <w:noProof/>
              <w:sz w:val="21"/>
              <w:szCs w:val="24"/>
            </w:rPr>
          </w:pPr>
          <w:hyperlink w:anchor="_Toc8158077" w:history="1">
            <w:r w:rsidR="00403373" w:rsidRPr="009615FD">
              <w:rPr>
                <w:rStyle w:val="af5"/>
                <w:rFonts w:ascii="Book Antiqua" w:hAnsi="Book Antiqua"/>
                <w:noProof/>
              </w:rPr>
              <w:t>2.3.2.</w:t>
            </w:r>
            <w:r w:rsidR="00403373" w:rsidRPr="009615FD">
              <w:rPr>
                <w:rFonts w:eastAsiaTheme="minorEastAsia"/>
                <w:noProof/>
                <w:sz w:val="21"/>
                <w:szCs w:val="24"/>
              </w:rPr>
              <w:tab/>
            </w:r>
            <w:r w:rsidR="00403373" w:rsidRPr="009615FD">
              <w:rPr>
                <w:rStyle w:val="af5"/>
                <w:rFonts w:ascii="Book Antiqua" w:hAnsi="Book Antiqua"/>
                <w:noProof/>
              </w:rPr>
              <w:t>部门编辑</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_Toc8158077 \h </w:instrText>
            </w:r>
            <w:r w:rsidR="00403373" w:rsidRPr="009615FD">
              <w:rPr>
                <w:noProof/>
                <w:webHidden/>
              </w:rPr>
            </w:r>
            <w:r w:rsidR="00403373" w:rsidRPr="009615FD">
              <w:rPr>
                <w:noProof/>
                <w:webHidden/>
              </w:rPr>
              <w:fldChar w:fldCharType="separate"/>
            </w:r>
            <w:r w:rsidR="00403373" w:rsidRPr="009615FD">
              <w:rPr>
                <w:noProof/>
                <w:webHidden/>
              </w:rPr>
              <w:t>18</w:t>
            </w:r>
            <w:r w:rsidR="00403373" w:rsidRPr="009615FD">
              <w:rPr>
                <w:noProof/>
                <w:webHidden/>
              </w:rPr>
              <w:fldChar w:fldCharType="end"/>
            </w:r>
          </w:hyperlink>
        </w:p>
        <w:p w14:paraId="25BD4F95" w14:textId="46EFAA0C" w:rsidR="00403373" w:rsidRPr="009615FD" w:rsidRDefault="0071021B" w:rsidP="00403373">
          <w:pPr>
            <w:pStyle w:val="TOC2"/>
            <w:rPr>
              <w:rFonts w:ascii="Book Antiqua" w:eastAsiaTheme="minorEastAsia" w:hAnsi="Book Antiqua"/>
              <w:noProof/>
              <w:sz w:val="21"/>
              <w:szCs w:val="24"/>
            </w:rPr>
          </w:pPr>
          <w:hyperlink w:anchor="_Toc8158078" w:history="1">
            <w:r w:rsidR="00403373" w:rsidRPr="009615FD">
              <w:rPr>
                <w:rStyle w:val="af5"/>
                <w:rFonts w:ascii="Book Antiqua" w:hAnsi="Book Antiqua"/>
                <w:noProof/>
              </w:rPr>
              <w:t>2.4.</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数据权限管理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_Toc8158078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20</w:t>
            </w:r>
            <w:r w:rsidR="00403373" w:rsidRPr="009615FD">
              <w:rPr>
                <w:rFonts w:ascii="Book Antiqua" w:hAnsi="Book Antiqua"/>
                <w:noProof/>
                <w:webHidden/>
              </w:rPr>
              <w:fldChar w:fldCharType="end"/>
            </w:r>
          </w:hyperlink>
        </w:p>
        <w:p w14:paraId="6AA2D13B" w14:textId="2BA57778" w:rsidR="00403373" w:rsidRPr="009615FD" w:rsidRDefault="0071021B" w:rsidP="00734555">
          <w:pPr>
            <w:pStyle w:val="TOC3"/>
            <w:rPr>
              <w:rFonts w:eastAsiaTheme="minorEastAsia"/>
              <w:noProof/>
              <w:sz w:val="21"/>
              <w:szCs w:val="24"/>
            </w:rPr>
          </w:pPr>
          <w:hyperlink w:anchor="_Toc8158079" w:history="1">
            <w:r w:rsidR="00403373" w:rsidRPr="009615FD">
              <w:rPr>
                <w:rStyle w:val="af5"/>
                <w:rFonts w:ascii="Book Antiqua" w:hAnsi="Book Antiqua"/>
                <w:noProof/>
              </w:rPr>
              <w:t>2.4.1.</w:t>
            </w:r>
            <w:r w:rsidR="00403373" w:rsidRPr="009615FD">
              <w:rPr>
                <w:rFonts w:eastAsiaTheme="minorEastAsia"/>
                <w:noProof/>
                <w:sz w:val="21"/>
                <w:szCs w:val="24"/>
              </w:rPr>
              <w:tab/>
            </w:r>
            <w:r w:rsidR="00403373" w:rsidRPr="009615FD">
              <w:rPr>
                <w:rStyle w:val="af5"/>
                <w:rFonts w:ascii="Book Antiqua" w:hAnsi="Book Antiqua"/>
                <w:noProof/>
              </w:rPr>
              <w:t>保证金授权</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_Toc8158079 \h </w:instrText>
            </w:r>
            <w:r w:rsidR="00403373" w:rsidRPr="009615FD">
              <w:rPr>
                <w:noProof/>
                <w:webHidden/>
              </w:rPr>
            </w:r>
            <w:r w:rsidR="00403373" w:rsidRPr="009615FD">
              <w:rPr>
                <w:noProof/>
                <w:webHidden/>
              </w:rPr>
              <w:fldChar w:fldCharType="separate"/>
            </w:r>
            <w:r w:rsidR="00403373" w:rsidRPr="009615FD">
              <w:rPr>
                <w:noProof/>
                <w:webHidden/>
              </w:rPr>
              <w:t>20</w:t>
            </w:r>
            <w:r w:rsidR="00403373" w:rsidRPr="009615FD">
              <w:rPr>
                <w:noProof/>
                <w:webHidden/>
              </w:rPr>
              <w:fldChar w:fldCharType="end"/>
            </w:r>
          </w:hyperlink>
        </w:p>
        <w:p w14:paraId="0341B6EE" w14:textId="66439E27" w:rsidR="00403373" w:rsidRPr="009615FD" w:rsidRDefault="0071021B" w:rsidP="00734555">
          <w:pPr>
            <w:pStyle w:val="TOC3"/>
            <w:rPr>
              <w:rFonts w:eastAsiaTheme="minorEastAsia"/>
              <w:noProof/>
              <w:sz w:val="21"/>
              <w:szCs w:val="24"/>
            </w:rPr>
          </w:pPr>
          <w:hyperlink w:anchor="_Toc8158080" w:history="1">
            <w:r w:rsidR="00403373" w:rsidRPr="009615FD">
              <w:rPr>
                <w:rStyle w:val="af5"/>
                <w:rFonts w:ascii="Book Antiqua" w:hAnsi="Book Antiqua"/>
                <w:noProof/>
              </w:rPr>
              <w:t>2.4.2.</w:t>
            </w:r>
            <w:r w:rsidR="00403373" w:rsidRPr="009615FD">
              <w:rPr>
                <w:rFonts w:eastAsiaTheme="minorEastAsia"/>
                <w:noProof/>
                <w:sz w:val="21"/>
                <w:szCs w:val="24"/>
              </w:rPr>
              <w:tab/>
            </w:r>
            <w:r w:rsidR="00403373" w:rsidRPr="009615FD">
              <w:rPr>
                <w:rStyle w:val="af5"/>
                <w:rFonts w:ascii="Book Antiqua" w:hAnsi="Book Antiqua"/>
                <w:noProof/>
              </w:rPr>
              <w:t>交易簿权限</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_Toc8158080 \h </w:instrText>
            </w:r>
            <w:r w:rsidR="00403373" w:rsidRPr="009615FD">
              <w:rPr>
                <w:noProof/>
                <w:webHidden/>
              </w:rPr>
            </w:r>
            <w:r w:rsidR="00403373" w:rsidRPr="009615FD">
              <w:rPr>
                <w:noProof/>
                <w:webHidden/>
              </w:rPr>
              <w:fldChar w:fldCharType="separate"/>
            </w:r>
            <w:r w:rsidR="00403373" w:rsidRPr="009615FD">
              <w:rPr>
                <w:noProof/>
                <w:webHidden/>
              </w:rPr>
              <w:t>20</w:t>
            </w:r>
            <w:r w:rsidR="00403373" w:rsidRPr="009615FD">
              <w:rPr>
                <w:noProof/>
                <w:webHidden/>
              </w:rPr>
              <w:fldChar w:fldCharType="end"/>
            </w:r>
          </w:hyperlink>
        </w:p>
        <w:p w14:paraId="0B136A8F" w14:textId="714D4E1E" w:rsidR="00403373" w:rsidRPr="009615FD" w:rsidRDefault="0071021B" w:rsidP="00734555">
          <w:pPr>
            <w:pStyle w:val="TOC3"/>
            <w:rPr>
              <w:rFonts w:eastAsiaTheme="minorEastAsia"/>
              <w:noProof/>
              <w:sz w:val="21"/>
              <w:szCs w:val="24"/>
            </w:rPr>
          </w:pPr>
          <w:hyperlink w:anchor="_Toc8158081" w:history="1">
            <w:r w:rsidR="00403373" w:rsidRPr="009615FD">
              <w:rPr>
                <w:rStyle w:val="af5"/>
                <w:rFonts w:ascii="Book Antiqua" w:hAnsi="Book Antiqua"/>
                <w:noProof/>
              </w:rPr>
              <w:t>2.4.3.</w:t>
            </w:r>
            <w:r w:rsidR="00403373" w:rsidRPr="009615FD">
              <w:rPr>
                <w:rFonts w:eastAsiaTheme="minorEastAsia"/>
                <w:noProof/>
                <w:sz w:val="21"/>
                <w:szCs w:val="24"/>
              </w:rPr>
              <w:tab/>
            </w:r>
            <w:r w:rsidR="00403373" w:rsidRPr="009615FD">
              <w:rPr>
                <w:rStyle w:val="af5"/>
                <w:rFonts w:ascii="Book Antiqua" w:hAnsi="Book Antiqua"/>
                <w:noProof/>
              </w:rPr>
              <w:t>客户信息赋权</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_Toc8158081 \h </w:instrText>
            </w:r>
            <w:r w:rsidR="00403373" w:rsidRPr="009615FD">
              <w:rPr>
                <w:noProof/>
                <w:webHidden/>
              </w:rPr>
            </w:r>
            <w:r w:rsidR="00403373" w:rsidRPr="009615FD">
              <w:rPr>
                <w:noProof/>
                <w:webHidden/>
              </w:rPr>
              <w:fldChar w:fldCharType="separate"/>
            </w:r>
            <w:r w:rsidR="00403373" w:rsidRPr="009615FD">
              <w:rPr>
                <w:noProof/>
                <w:webHidden/>
              </w:rPr>
              <w:t>21</w:t>
            </w:r>
            <w:r w:rsidR="00403373" w:rsidRPr="009615FD">
              <w:rPr>
                <w:noProof/>
                <w:webHidden/>
              </w:rPr>
              <w:fldChar w:fldCharType="end"/>
            </w:r>
          </w:hyperlink>
        </w:p>
        <w:p w14:paraId="02EB95DF" w14:textId="201F542D" w:rsidR="00403373" w:rsidRPr="009615FD" w:rsidRDefault="0071021B" w:rsidP="00403373">
          <w:pPr>
            <w:pStyle w:val="TOC2"/>
            <w:rPr>
              <w:rFonts w:ascii="Book Antiqua" w:eastAsiaTheme="minorEastAsia" w:hAnsi="Book Antiqua"/>
              <w:noProof/>
              <w:sz w:val="21"/>
              <w:szCs w:val="24"/>
            </w:rPr>
          </w:pPr>
          <w:hyperlink w:anchor="_Toc8158082" w:history="1">
            <w:r w:rsidR="00403373" w:rsidRPr="009615FD">
              <w:rPr>
                <w:rStyle w:val="af5"/>
                <w:rFonts w:ascii="Book Antiqua" w:hAnsi="Book Antiqua"/>
                <w:noProof/>
              </w:rPr>
              <w:t>2.5.</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交易簿管理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_Toc8158082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22</w:t>
            </w:r>
            <w:r w:rsidR="00403373" w:rsidRPr="009615FD">
              <w:rPr>
                <w:rFonts w:ascii="Book Antiqua" w:hAnsi="Book Antiqua"/>
                <w:noProof/>
                <w:webHidden/>
              </w:rPr>
              <w:fldChar w:fldCharType="end"/>
            </w:r>
          </w:hyperlink>
        </w:p>
        <w:p w14:paraId="22E12CAC" w14:textId="5C89284C" w:rsidR="00403373" w:rsidRPr="009615FD" w:rsidRDefault="0071021B" w:rsidP="00734555">
          <w:pPr>
            <w:pStyle w:val="TOC3"/>
            <w:rPr>
              <w:rFonts w:eastAsiaTheme="minorEastAsia"/>
              <w:noProof/>
              <w:sz w:val="21"/>
              <w:szCs w:val="24"/>
            </w:rPr>
          </w:pPr>
          <w:hyperlink w:anchor="_Toc8158083" w:history="1">
            <w:r w:rsidR="00403373" w:rsidRPr="009615FD">
              <w:rPr>
                <w:rStyle w:val="af5"/>
                <w:rFonts w:ascii="Book Antiqua" w:hAnsi="Book Antiqua"/>
                <w:noProof/>
              </w:rPr>
              <w:t>2.5.1.</w:t>
            </w:r>
            <w:r w:rsidR="00403373" w:rsidRPr="009615FD">
              <w:rPr>
                <w:rFonts w:eastAsiaTheme="minorEastAsia"/>
                <w:noProof/>
                <w:sz w:val="21"/>
                <w:szCs w:val="24"/>
              </w:rPr>
              <w:tab/>
            </w:r>
            <w:r w:rsidR="00403373" w:rsidRPr="009615FD">
              <w:rPr>
                <w:rStyle w:val="af5"/>
                <w:rFonts w:ascii="Book Antiqua" w:hAnsi="Book Antiqua"/>
                <w:noProof/>
              </w:rPr>
              <w:t>新建交易簿</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_Toc8158083 \h </w:instrText>
            </w:r>
            <w:r w:rsidR="00403373" w:rsidRPr="009615FD">
              <w:rPr>
                <w:noProof/>
                <w:webHidden/>
              </w:rPr>
            </w:r>
            <w:r w:rsidR="00403373" w:rsidRPr="009615FD">
              <w:rPr>
                <w:noProof/>
                <w:webHidden/>
              </w:rPr>
              <w:fldChar w:fldCharType="separate"/>
            </w:r>
            <w:r w:rsidR="00403373" w:rsidRPr="009615FD">
              <w:rPr>
                <w:noProof/>
                <w:webHidden/>
              </w:rPr>
              <w:t>22</w:t>
            </w:r>
            <w:r w:rsidR="00403373" w:rsidRPr="009615FD">
              <w:rPr>
                <w:noProof/>
                <w:webHidden/>
              </w:rPr>
              <w:fldChar w:fldCharType="end"/>
            </w:r>
          </w:hyperlink>
        </w:p>
        <w:p w14:paraId="337B9490" w14:textId="22ED91BE" w:rsidR="00403373" w:rsidRPr="009615FD" w:rsidRDefault="0071021B" w:rsidP="00734555">
          <w:pPr>
            <w:pStyle w:val="TOC3"/>
            <w:rPr>
              <w:rFonts w:eastAsiaTheme="minorEastAsia"/>
              <w:noProof/>
              <w:sz w:val="21"/>
              <w:szCs w:val="24"/>
            </w:rPr>
          </w:pPr>
          <w:hyperlink w:anchor="_Toc8158084" w:history="1">
            <w:r w:rsidR="00403373" w:rsidRPr="009615FD">
              <w:rPr>
                <w:rStyle w:val="af5"/>
                <w:rFonts w:ascii="Book Antiqua" w:hAnsi="Book Antiqua"/>
                <w:noProof/>
              </w:rPr>
              <w:t>2.5.2.</w:t>
            </w:r>
            <w:r w:rsidR="00403373" w:rsidRPr="009615FD">
              <w:rPr>
                <w:rFonts w:eastAsiaTheme="minorEastAsia"/>
                <w:noProof/>
                <w:sz w:val="21"/>
                <w:szCs w:val="24"/>
              </w:rPr>
              <w:tab/>
            </w:r>
            <w:r w:rsidR="00403373" w:rsidRPr="009615FD">
              <w:rPr>
                <w:rStyle w:val="af5"/>
                <w:rFonts w:ascii="Book Antiqua" w:hAnsi="Book Antiqua"/>
                <w:noProof/>
              </w:rPr>
              <w:t>修改交易簿</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_Toc8158084 \h </w:instrText>
            </w:r>
            <w:r w:rsidR="00403373" w:rsidRPr="009615FD">
              <w:rPr>
                <w:noProof/>
                <w:webHidden/>
              </w:rPr>
            </w:r>
            <w:r w:rsidR="00403373" w:rsidRPr="009615FD">
              <w:rPr>
                <w:noProof/>
                <w:webHidden/>
              </w:rPr>
              <w:fldChar w:fldCharType="separate"/>
            </w:r>
            <w:r w:rsidR="00403373" w:rsidRPr="009615FD">
              <w:rPr>
                <w:noProof/>
                <w:webHidden/>
              </w:rPr>
              <w:t>23</w:t>
            </w:r>
            <w:r w:rsidR="00403373" w:rsidRPr="009615FD">
              <w:rPr>
                <w:noProof/>
                <w:webHidden/>
              </w:rPr>
              <w:fldChar w:fldCharType="end"/>
            </w:r>
          </w:hyperlink>
        </w:p>
        <w:p w14:paraId="26FF263D" w14:textId="491435B3" w:rsidR="00403373" w:rsidRPr="009615FD" w:rsidRDefault="0071021B" w:rsidP="00734555">
          <w:pPr>
            <w:pStyle w:val="TOC3"/>
            <w:rPr>
              <w:rFonts w:eastAsiaTheme="minorEastAsia"/>
              <w:noProof/>
              <w:sz w:val="21"/>
              <w:szCs w:val="24"/>
            </w:rPr>
          </w:pPr>
          <w:hyperlink w:anchor="_Toc8158085" w:history="1">
            <w:r w:rsidR="00403373" w:rsidRPr="009615FD">
              <w:rPr>
                <w:rStyle w:val="af5"/>
                <w:rFonts w:ascii="Book Antiqua" w:hAnsi="Book Antiqua"/>
                <w:noProof/>
              </w:rPr>
              <w:t>2.5.3.</w:t>
            </w:r>
            <w:r w:rsidR="00403373" w:rsidRPr="009615FD">
              <w:rPr>
                <w:rFonts w:eastAsiaTheme="minorEastAsia"/>
                <w:noProof/>
                <w:sz w:val="21"/>
                <w:szCs w:val="24"/>
              </w:rPr>
              <w:tab/>
            </w:r>
            <w:r w:rsidR="00403373" w:rsidRPr="009615FD">
              <w:rPr>
                <w:rStyle w:val="af5"/>
                <w:rFonts w:ascii="Book Antiqua" w:hAnsi="Book Antiqua"/>
                <w:noProof/>
              </w:rPr>
              <w:t>删除交易簿</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_Toc8158085 \h </w:instrText>
            </w:r>
            <w:r w:rsidR="00403373" w:rsidRPr="009615FD">
              <w:rPr>
                <w:noProof/>
                <w:webHidden/>
              </w:rPr>
            </w:r>
            <w:r w:rsidR="00403373" w:rsidRPr="009615FD">
              <w:rPr>
                <w:noProof/>
                <w:webHidden/>
              </w:rPr>
              <w:fldChar w:fldCharType="separate"/>
            </w:r>
            <w:r w:rsidR="00403373" w:rsidRPr="009615FD">
              <w:rPr>
                <w:noProof/>
                <w:webHidden/>
              </w:rPr>
              <w:t>23</w:t>
            </w:r>
            <w:r w:rsidR="00403373" w:rsidRPr="009615FD">
              <w:rPr>
                <w:noProof/>
                <w:webHidden/>
              </w:rPr>
              <w:fldChar w:fldCharType="end"/>
            </w:r>
          </w:hyperlink>
        </w:p>
        <w:p w14:paraId="256AC868" w14:textId="1126B308" w:rsidR="00403373" w:rsidRPr="009615FD" w:rsidRDefault="0071021B" w:rsidP="00403373">
          <w:pPr>
            <w:pStyle w:val="TOC2"/>
            <w:rPr>
              <w:rFonts w:ascii="Book Antiqua" w:eastAsiaTheme="minorEastAsia" w:hAnsi="Book Antiqua"/>
              <w:noProof/>
              <w:sz w:val="21"/>
              <w:szCs w:val="24"/>
            </w:rPr>
          </w:pPr>
          <w:hyperlink w:anchor="_Toc8158086" w:history="1">
            <w:r w:rsidR="00403373" w:rsidRPr="009615FD">
              <w:rPr>
                <w:rStyle w:val="af5"/>
                <w:rFonts w:ascii="Book Antiqua" w:hAnsi="Book Antiqua"/>
                <w:noProof/>
              </w:rPr>
              <w:t>2.6.</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波动率日历管理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_Toc8158086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23</w:t>
            </w:r>
            <w:r w:rsidR="00403373" w:rsidRPr="009615FD">
              <w:rPr>
                <w:rFonts w:ascii="Book Antiqua" w:hAnsi="Book Antiqua"/>
                <w:noProof/>
                <w:webHidden/>
              </w:rPr>
              <w:fldChar w:fldCharType="end"/>
            </w:r>
          </w:hyperlink>
        </w:p>
        <w:p w14:paraId="0C96F3E2" w14:textId="6B45B256" w:rsidR="00403373" w:rsidRPr="009615FD" w:rsidRDefault="0071021B" w:rsidP="00734555">
          <w:pPr>
            <w:pStyle w:val="TOC3"/>
            <w:rPr>
              <w:rFonts w:eastAsiaTheme="minorEastAsia"/>
              <w:noProof/>
              <w:sz w:val="21"/>
              <w:szCs w:val="24"/>
            </w:rPr>
          </w:pPr>
          <w:hyperlink w:anchor="_Toc8158087" w:history="1">
            <w:r w:rsidR="00403373" w:rsidRPr="009615FD">
              <w:rPr>
                <w:rStyle w:val="af5"/>
                <w:rFonts w:ascii="Book Antiqua" w:hAnsi="Book Antiqua"/>
                <w:noProof/>
              </w:rPr>
              <w:t>2.6.1.</w:t>
            </w:r>
            <w:r w:rsidR="00403373" w:rsidRPr="009615FD">
              <w:rPr>
                <w:rFonts w:eastAsiaTheme="minorEastAsia"/>
                <w:noProof/>
                <w:sz w:val="21"/>
                <w:szCs w:val="24"/>
              </w:rPr>
              <w:tab/>
            </w:r>
            <w:r w:rsidR="00403373" w:rsidRPr="009615FD">
              <w:rPr>
                <w:rStyle w:val="af5"/>
                <w:rFonts w:ascii="Book Antiqua" w:hAnsi="Book Antiqua"/>
                <w:noProof/>
              </w:rPr>
              <w:t>周末权重设置</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_Toc8158087 \h </w:instrText>
            </w:r>
            <w:r w:rsidR="00403373" w:rsidRPr="009615FD">
              <w:rPr>
                <w:noProof/>
                <w:webHidden/>
              </w:rPr>
            </w:r>
            <w:r w:rsidR="00403373" w:rsidRPr="009615FD">
              <w:rPr>
                <w:noProof/>
                <w:webHidden/>
              </w:rPr>
              <w:fldChar w:fldCharType="separate"/>
            </w:r>
            <w:r w:rsidR="00403373" w:rsidRPr="009615FD">
              <w:rPr>
                <w:noProof/>
                <w:webHidden/>
              </w:rPr>
              <w:t>24</w:t>
            </w:r>
            <w:r w:rsidR="00403373" w:rsidRPr="009615FD">
              <w:rPr>
                <w:noProof/>
                <w:webHidden/>
              </w:rPr>
              <w:fldChar w:fldCharType="end"/>
            </w:r>
          </w:hyperlink>
        </w:p>
        <w:p w14:paraId="1616DE20" w14:textId="00E75B26" w:rsidR="00403373" w:rsidRPr="009615FD" w:rsidRDefault="0071021B" w:rsidP="00734555">
          <w:pPr>
            <w:pStyle w:val="TOC3"/>
            <w:rPr>
              <w:rFonts w:eastAsiaTheme="minorEastAsia"/>
              <w:noProof/>
              <w:sz w:val="21"/>
              <w:szCs w:val="24"/>
            </w:rPr>
          </w:pPr>
          <w:hyperlink w:anchor="_Toc8158088" w:history="1">
            <w:r w:rsidR="00403373" w:rsidRPr="009615FD">
              <w:rPr>
                <w:rStyle w:val="af5"/>
                <w:rFonts w:ascii="Book Antiqua" w:hAnsi="Book Antiqua"/>
                <w:noProof/>
              </w:rPr>
              <w:t>2.6.2.</w:t>
            </w:r>
            <w:r w:rsidR="00403373" w:rsidRPr="009615FD">
              <w:rPr>
                <w:rFonts w:eastAsiaTheme="minorEastAsia"/>
                <w:noProof/>
                <w:sz w:val="21"/>
                <w:szCs w:val="24"/>
              </w:rPr>
              <w:tab/>
            </w:r>
            <w:r w:rsidR="00403373" w:rsidRPr="009615FD">
              <w:rPr>
                <w:rStyle w:val="af5"/>
                <w:rFonts w:ascii="Book Antiqua" w:hAnsi="Book Antiqua"/>
                <w:noProof/>
              </w:rPr>
              <w:t>特殊日期的权重设置</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_Toc8158088 \h </w:instrText>
            </w:r>
            <w:r w:rsidR="00403373" w:rsidRPr="009615FD">
              <w:rPr>
                <w:noProof/>
                <w:webHidden/>
              </w:rPr>
            </w:r>
            <w:r w:rsidR="00403373" w:rsidRPr="009615FD">
              <w:rPr>
                <w:noProof/>
                <w:webHidden/>
              </w:rPr>
              <w:fldChar w:fldCharType="separate"/>
            </w:r>
            <w:r w:rsidR="00403373" w:rsidRPr="009615FD">
              <w:rPr>
                <w:noProof/>
                <w:webHidden/>
              </w:rPr>
              <w:t>24</w:t>
            </w:r>
            <w:r w:rsidR="00403373" w:rsidRPr="009615FD">
              <w:rPr>
                <w:noProof/>
                <w:webHidden/>
              </w:rPr>
              <w:fldChar w:fldCharType="end"/>
            </w:r>
          </w:hyperlink>
        </w:p>
        <w:p w14:paraId="06542DDF" w14:textId="0CEEE0B6" w:rsidR="00403373" w:rsidRPr="009615FD" w:rsidRDefault="0071021B" w:rsidP="00403373">
          <w:pPr>
            <w:pStyle w:val="TOC2"/>
            <w:rPr>
              <w:rFonts w:ascii="Book Antiqua" w:eastAsiaTheme="minorEastAsia" w:hAnsi="Book Antiqua"/>
              <w:noProof/>
              <w:sz w:val="21"/>
              <w:szCs w:val="24"/>
            </w:rPr>
          </w:pPr>
          <w:hyperlink w:anchor="_Toc8158089" w:history="1">
            <w:r w:rsidR="00403373" w:rsidRPr="009615FD">
              <w:rPr>
                <w:rStyle w:val="af5"/>
                <w:rFonts w:ascii="Book Antiqua" w:hAnsi="Book Antiqua"/>
                <w:noProof/>
              </w:rPr>
              <w:t>2.7.</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交易日历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_Toc8158089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25</w:t>
            </w:r>
            <w:r w:rsidR="00403373" w:rsidRPr="009615FD">
              <w:rPr>
                <w:rFonts w:ascii="Book Antiqua" w:hAnsi="Book Antiqua"/>
                <w:noProof/>
                <w:webHidden/>
              </w:rPr>
              <w:fldChar w:fldCharType="end"/>
            </w:r>
          </w:hyperlink>
        </w:p>
        <w:p w14:paraId="667078FC" w14:textId="1545DDD7" w:rsidR="00403373" w:rsidRPr="009615FD" w:rsidRDefault="0071021B" w:rsidP="00734555">
          <w:pPr>
            <w:pStyle w:val="TOC3"/>
            <w:rPr>
              <w:rFonts w:eastAsiaTheme="minorEastAsia"/>
              <w:noProof/>
              <w:sz w:val="21"/>
              <w:szCs w:val="24"/>
            </w:rPr>
          </w:pPr>
          <w:hyperlink w:anchor="_Toc8158090" w:history="1">
            <w:r w:rsidR="00403373" w:rsidRPr="009615FD">
              <w:rPr>
                <w:rStyle w:val="af5"/>
                <w:rFonts w:ascii="Book Antiqua" w:hAnsi="Book Antiqua"/>
                <w:noProof/>
              </w:rPr>
              <w:t>2.7.1.</w:t>
            </w:r>
            <w:r w:rsidR="00403373" w:rsidRPr="009615FD">
              <w:rPr>
                <w:rFonts w:eastAsiaTheme="minorEastAsia"/>
                <w:noProof/>
                <w:sz w:val="21"/>
                <w:szCs w:val="24"/>
              </w:rPr>
              <w:tab/>
            </w:r>
            <w:r w:rsidR="00403373" w:rsidRPr="009615FD">
              <w:rPr>
                <w:rStyle w:val="af5"/>
                <w:rFonts w:ascii="Book Antiqua" w:hAnsi="Book Antiqua"/>
                <w:noProof/>
              </w:rPr>
              <w:t>查看系统中交易日与非交易日</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_Toc8158090 \h </w:instrText>
            </w:r>
            <w:r w:rsidR="00403373" w:rsidRPr="009615FD">
              <w:rPr>
                <w:noProof/>
                <w:webHidden/>
              </w:rPr>
            </w:r>
            <w:r w:rsidR="00403373" w:rsidRPr="009615FD">
              <w:rPr>
                <w:noProof/>
                <w:webHidden/>
              </w:rPr>
              <w:fldChar w:fldCharType="separate"/>
            </w:r>
            <w:r w:rsidR="00403373" w:rsidRPr="009615FD">
              <w:rPr>
                <w:noProof/>
                <w:webHidden/>
              </w:rPr>
              <w:t>25</w:t>
            </w:r>
            <w:r w:rsidR="00403373" w:rsidRPr="009615FD">
              <w:rPr>
                <w:noProof/>
                <w:webHidden/>
              </w:rPr>
              <w:fldChar w:fldCharType="end"/>
            </w:r>
          </w:hyperlink>
        </w:p>
        <w:p w14:paraId="03DE4580" w14:textId="610813AA" w:rsidR="00403373" w:rsidRPr="009615FD" w:rsidRDefault="0071021B" w:rsidP="00734555">
          <w:pPr>
            <w:pStyle w:val="TOC3"/>
            <w:rPr>
              <w:rFonts w:eastAsiaTheme="minorEastAsia"/>
              <w:noProof/>
              <w:sz w:val="21"/>
              <w:szCs w:val="24"/>
            </w:rPr>
          </w:pPr>
          <w:hyperlink w:anchor="_Toc8158091" w:history="1">
            <w:r w:rsidR="00403373" w:rsidRPr="009615FD">
              <w:rPr>
                <w:rStyle w:val="af5"/>
                <w:rFonts w:ascii="Book Antiqua" w:hAnsi="Book Antiqua"/>
                <w:noProof/>
              </w:rPr>
              <w:t>2.7.2.</w:t>
            </w:r>
            <w:r w:rsidR="00403373" w:rsidRPr="009615FD">
              <w:rPr>
                <w:rFonts w:eastAsiaTheme="minorEastAsia"/>
                <w:noProof/>
                <w:sz w:val="21"/>
                <w:szCs w:val="24"/>
              </w:rPr>
              <w:tab/>
            </w:r>
            <w:r w:rsidR="00403373" w:rsidRPr="009615FD">
              <w:rPr>
                <w:rStyle w:val="af5"/>
                <w:rFonts w:ascii="Book Antiqua" w:hAnsi="Book Antiqua"/>
                <w:noProof/>
              </w:rPr>
              <w:t>新建非交易日</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_Toc8158091 \h </w:instrText>
            </w:r>
            <w:r w:rsidR="00403373" w:rsidRPr="009615FD">
              <w:rPr>
                <w:noProof/>
                <w:webHidden/>
              </w:rPr>
            </w:r>
            <w:r w:rsidR="00403373" w:rsidRPr="009615FD">
              <w:rPr>
                <w:noProof/>
                <w:webHidden/>
              </w:rPr>
              <w:fldChar w:fldCharType="separate"/>
            </w:r>
            <w:r w:rsidR="00403373" w:rsidRPr="009615FD">
              <w:rPr>
                <w:noProof/>
                <w:webHidden/>
              </w:rPr>
              <w:t>26</w:t>
            </w:r>
            <w:r w:rsidR="00403373" w:rsidRPr="009615FD">
              <w:rPr>
                <w:noProof/>
                <w:webHidden/>
              </w:rPr>
              <w:fldChar w:fldCharType="end"/>
            </w:r>
          </w:hyperlink>
        </w:p>
        <w:p w14:paraId="011CECD6" w14:textId="51CC069C" w:rsidR="00403373" w:rsidRPr="009615FD" w:rsidRDefault="0071021B" w:rsidP="00403373">
          <w:pPr>
            <w:pStyle w:val="TOC2"/>
            <w:rPr>
              <w:rFonts w:ascii="Book Antiqua" w:eastAsiaTheme="minorEastAsia" w:hAnsi="Book Antiqua"/>
              <w:noProof/>
              <w:sz w:val="21"/>
              <w:szCs w:val="24"/>
            </w:rPr>
          </w:pPr>
          <w:hyperlink w:anchor="_Toc8158092" w:history="1">
            <w:r w:rsidR="00403373" w:rsidRPr="009615FD">
              <w:rPr>
                <w:rStyle w:val="af5"/>
                <w:rFonts w:ascii="Book Antiqua" w:hAnsi="Book Antiqua"/>
                <w:noProof/>
              </w:rPr>
              <w:t>2.8.</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风控设置</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_Toc8158092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27</w:t>
            </w:r>
            <w:r w:rsidR="00403373" w:rsidRPr="009615FD">
              <w:rPr>
                <w:rFonts w:ascii="Book Antiqua" w:hAnsi="Book Antiqua"/>
                <w:noProof/>
                <w:webHidden/>
              </w:rPr>
              <w:fldChar w:fldCharType="end"/>
            </w:r>
          </w:hyperlink>
        </w:p>
        <w:p w14:paraId="4DB67D19" w14:textId="7CB2266E" w:rsidR="00403373" w:rsidRPr="009615FD" w:rsidRDefault="0071021B" w:rsidP="00734555">
          <w:pPr>
            <w:pStyle w:val="TOC3"/>
            <w:rPr>
              <w:rFonts w:eastAsiaTheme="minorEastAsia"/>
              <w:noProof/>
              <w:sz w:val="21"/>
              <w:szCs w:val="24"/>
            </w:rPr>
          </w:pPr>
          <w:hyperlink w:anchor="_Toc8158093" w:history="1">
            <w:r w:rsidR="00403373" w:rsidRPr="009615FD">
              <w:rPr>
                <w:rStyle w:val="af5"/>
                <w:rFonts w:ascii="Book Antiqua" w:hAnsi="Book Antiqua"/>
                <w:noProof/>
              </w:rPr>
              <w:t>2.8.1.</w:t>
            </w:r>
            <w:r w:rsidR="00403373" w:rsidRPr="009615FD">
              <w:rPr>
                <w:rFonts w:eastAsiaTheme="minorEastAsia"/>
                <w:noProof/>
                <w:sz w:val="21"/>
                <w:szCs w:val="24"/>
              </w:rPr>
              <w:tab/>
            </w:r>
            <w:r w:rsidR="00403373" w:rsidRPr="009615FD">
              <w:rPr>
                <w:rStyle w:val="af5"/>
                <w:rFonts w:ascii="Book Antiqua" w:hAnsi="Book Antiqua"/>
                <w:noProof/>
              </w:rPr>
              <w:t>导入标的物白名单</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_Toc8158093 \h </w:instrText>
            </w:r>
            <w:r w:rsidR="00403373" w:rsidRPr="009615FD">
              <w:rPr>
                <w:noProof/>
                <w:webHidden/>
              </w:rPr>
            </w:r>
            <w:r w:rsidR="00403373" w:rsidRPr="009615FD">
              <w:rPr>
                <w:noProof/>
                <w:webHidden/>
              </w:rPr>
              <w:fldChar w:fldCharType="separate"/>
            </w:r>
            <w:r w:rsidR="00403373" w:rsidRPr="009615FD">
              <w:rPr>
                <w:noProof/>
                <w:webHidden/>
              </w:rPr>
              <w:t>27</w:t>
            </w:r>
            <w:r w:rsidR="00403373" w:rsidRPr="009615FD">
              <w:rPr>
                <w:noProof/>
                <w:webHidden/>
              </w:rPr>
              <w:fldChar w:fldCharType="end"/>
            </w:r>
          </w:hyperlink>
        </w:p>
        <w:p w14:paraId="6CE9FA21" w14:textId="2D1B4A85" w:rsidR="00403373" w:rsidRPr="009615FD" w:rsidRDefault="0071021B" w:rsidP="00403373">
          <w:pPr>
            <w:pStyle w:val="TOC2"/>
            <w:rPr>
              <w:rFonts w:ascii="Book Antiqua" w:eastAsiaTheme="minorEastAsia" w:hAnsi="Book Antiqua"/>
              <w:noProof/>
              <w:sz w:val="21"/>
              <w:szCs w:val="24"/>
            </w:rPr>
          </w:pPr>
          <w:hyperlink w:anchor="_Toc8158094" w:history="1">
            <w:r w:rsidR="00403373" w:rsidRPr="009615FD">
              <w:rPr>
                <w:rStyle w:val="af5"/>
                <w:rFonts w:ascii="Book Antiqua" w:hAnsi="Book Antiqua"/>
                <w:noProof/>
              </w:rPr>
              <w:t>2.9.</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文档模板管理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_Toc8158094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28</w:t>
            </w:r>
            <w:r w:rsidR="00403373" w:rsidRPr="009615FD">
              <w:rPr>
                <w:rFonts w:ascii="Book Antiqua" w:hAnsi="Book Antiqua"/>
                <w:noProof/>
                <w:webHidden/>
              </w:rPr>
              <w:fldChar w:fldCharType="end"/>
            </w:r>
          </w:hyperlink>
        </w:p>
        <w:p w14:paraId="672DA551" w14:textId="5434D63A" w:rsidR="00403373" w:rsidRPr="009615FD" w:rsidRDefault="0071021B">
          <w:pPr>
            <w:pStyle w:val="TOC1"/>
            <w:tabs>
              <w:tab w:val="left" w:pos="1260"/>
            </w:tabs>
            <w:rPr>
              <w:rFonts w:ascii="Book Antiqua" w:eastAsiaTheme="minorEastAsia" w:hAnsi="Book Antiqua"/>
              <w:noProof/>
              <w:sz w:val="21"/>
              <w:szCs w:val="24"/>
            </w:rPr>
          </w:pPr>
          <w:hyperlink w:anchor="_Toc8158095" w:history="1">
            <w:r w:rsidR="00403373" w:rsidRPr="009615FD">
              <w:rPr>
                <w:rStyle w:val="af5"/>
                <w:rFonts w:ascii="Book Antiqua" w:hAnsi="Book Antiqua"/>
                <w:noProof/>
              </w:rPr>
              <w:t>第三章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定价管理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_Toc8158095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29</w:t>
            </w:r>
            <w:r w:rsidR="00403373" w:rsidRPr="009615FD">
              <w:rPr>
                <w:rFonts w:ascii="Book Antiqua" w:hAnsi="Book Antiqua"/>
                <w:noProof/>
                <w:webHidden/>
              </w:rPr>
              <w:fldChar w:fldCharType="end"/>
            </w:r>
          </w:hyperlink>
        </w:p>
        <w:p w14:paraId="5D2C12D4" w14:textId="273DF5E1" w:rsidR="00403373" w:rsidRPr="009615FD" w:rsidRDefault="0071021B" w:rsidP="00403373">
          <w:pPr>
            <w:pStyle w:val="TOC2"/>
            <w:rPr>
              <w:rFonts w:ascii="Book Antiqua" w:eastAsiaTheme="minorEastAsia" w:hAnsi="Book Antiqua"/>
              <w:noProof/>
              <w:sz w:val="21"/>
              <w:szCs w:val="24"/>
            </w:rPr>
          </w:pPr>
          <w:hyperlink w:anchor="_Toc8158097" w:history="1">
            <w:r w:rsidR="00403373" w:rsidRPr="009615FD">
              <w:rPr>
                <w:rStyle w:val="af5"/>
                <w:rFonts w:ascii="Book Antiqua" w:hAnsi="Book Antiqua"/>
                <w:noProof/>
              </w:rPr>
              <w:t>3.1.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波动率曲面</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_Toc8158097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29</w:t>
            </w:r>
            <w:r w:rsidR="00403373" w:rsidRPr="009615FD">
              <w:rPr>
                <w:rFonts w:ascii="Book Antiqua" w:hAnsi="Book Antiqua"/>
                <w:noProof/>
                <w:webHidden/>
              </w:rPr>
              <w:fldChar w:fldCharType="end"/>
            </w:r>
          </w:hyperlink>
        </w:p>
        <w:p w14:paraId="7EDB3943" w14:textId="06FBEF5F" w:rsidR="00403373" w:rsidRPr="009615FD" w:rsidRDefault="0071021B" w:rsidP="00734555">
          <w:pPr>
            <w:pStyle w:val="TOC3"/>
            <w:rPr>
              <w:rFonts w:eastAsiaTheme="minorEastAsia"/>
              <w:noProof/>
              <w:sz w:val="21"/>
              <w:szCs w:val="24"/>
            </w:rPr>
          </w:pPr>
          <w:hyperlink w:anchor="_Toc8158098" w:history="1">
            <w:r w:rsidR="00403373" w:rsidRPr="009615FD">
              <w:rPr>
                <w:rStyle w:val="af5"/>
                <w:rFonts w:ascii="Book Antiqua" w:hAnsi="Book Antiqua"/>
                <w:noProof/>
              </w:rPr>
              <w:t>3.1.1.</w:t>
            </w:r>
            <w:r w:rsidR="00403373" w:rsidRPr="009615FD">
              <w:rPr>
                <w:rFonts w:eastAsiaTheme="minorEastAsia"/>
                <w:noProof/>
                <w:sz w:val="21"/>
                <w:szCs w:val="24"/>
              </w:rPr>
              <w:tab/>
            </w:r>
            <w:r w:rsidR="00403373" w:rsidRPr="009615FD">
              <w:rPr>
                <w:rStyle w:val="af5"/>
                <w:rFonts w:ascii="Book Antiqua" w:hAnsi="Book Antiqua"/>
                <w:noProof/>
              </w:rPr>
              <w:t>加载标的物波动率曲面</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_Toc8158098 \h </w:instrText>
            </w:r>
            <w:r w:rsidR="00403373" w:rsidRPr="009615FD">
              <w:rPr>
                <w:noProof/>
                <w:webHidden/>
              </w:rPr>
            </w:r>
            <w:r w:rsidR="00403373" w:rsidRPr="009615FD">
              <w:rPr>
                <w:noProof/>
                <w:webHidden/>
              </w:rPr>
              <w:fldChar w:fldCharType="separate"/>
            </w:r>
            <w:r w:rsidR="00403373" w:rsidRPr="009615FD">
              <w:rPr>
                <w:noProof/>
                <w:webHidden/>
              </w:rPr>
              <w:t>30</w:t>
            </w:r>
            <w:r w:rsidR="00403373" w:rsidRPr="009615FD">
              <w:rPr>
                <w:noProof/>
                <w:webHidden/>
              </w:rPr>
              <w:fldChar w:fldCharType="end"/>
            </w:r>
          </w:hyperlink>
        </w:p>
        <w:p w14:paraId="3B30AEE9" w14:textId="56024982" w:rsidR="00403373" w:rsidRPr="009615FD" w:rsidRDefault="0071021B" w:rsidP="00734555">
          <w:pPr>
            <w:pStyle w:val="TOC3"/>
            <w:rPr>
              <w:rFonts w:eastAsiaTheme="minorEastAsia"/>
              <w:noProof/>
              <w:sz w:val="21"/>
              <w:szCs w:val="24"/>
            </w:rPr>
          </w:pPr>
          <w:hyperlink w:anchor="_Toc8158099" w:history="1">
            <w:r w:rsidR="00403373" w:rsidRPr="009615FD">
              <w:rPr>
                <w:rStyle w:val="af5"/>
                <w:rFonts w:ascii="Book Antiqua" w:hAnsi="Book Antiqua"/>
                <w:noProof/>
              </w:rPr>
              <w:t>3.1.2.</w:t>
            </w:r>
            <w:r w:rsidR="00403373" w:rsidRPr="009615FD">
              <w:rPr>
                <w:rFonts w:eastAsiaTheme="minorEastAsia"/>
                <w:noProof/>
                <w:sz w:val="21"/>
                <w:szCs w:val="24"/>
              </w:rPr>
              <w:tab/>
            </w:r>
            <w:r w:rsidR="00403373" w:rsidRPr="009615FD">
              <w:rPr>
                <w:rStyle w:val="af5"/>
                <w:rFonts w:ascii="Book Antiqua" w:hAnsi="Book Antiqua"/>
                <w:noProof/>
              </w:rPr>
              <w:t>标的物波动率曲面的修改</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_Toc8158099 \h </w:instrText>
            </w:r>
            <w:r w:rsidR="00403373" w:rsidRPr="009615FD">
              <w:rPr>
                <w:noProof/>
                <w:webHidden/>
              </w:rPr>
            </w:r>
            <w:r w:rsidR="00403373" w:rsidRPr="009615FD">
              <w:rPr>
                <w:noProof/>
                <w:webHidden/>
              </w:rPr>
              <w:fldChar w:fldCharType="separate"/>
            </w:r>
            <w:r w:rsidR="00403373" w:rsidRPr="009615FD">
              <w:rPr>
                <w:noProof/>
                <w:webHidden/>
              </w:rPr>
              <w:t>31</w:t>
            </w:r>
            <w:r w:rsidR="00403373" w:rsidRPr="009615FD">
              <w:rPr>
                <w:noProof/>
                <w:webHidden/>
              </w:rPr>
              <w:fldChar w:fldCharType="end"/>
            </w:r>
          </w:hyperlink>
        </w:p>
        <w:p w14:paraId="55B2E5F4" w14:textId="7B51AC3A" w:rsidR="00403373" w:rsidRPr="009615FD" w:rsidRDefault="0071021B" w:rsidP="00403373">
          <w:pPr>
            <w:pStyle w:val="TOC2"/>
            <w:rPr>
              <w:rFonts w:ascii="Book Antiqua" w:eastAsiaTheme="minorEastAsia" w:hAnsi="Book Antiqua"/>
              <w:noProof/>
              <w:sz w:val="21"/>
              <w:szCs w:val="24"/>
            </w:rPr>
          </w:pPr>
          <w:hyperlink w:anchor="_Toc8158100" w:history="1">
            <w:r w:rsidR="00403373" w:rsidRPr="009615FD">
              <w:rPr>
                <w:rStyle w:val="af5"/>
                <w:rFonts w:ascii="Book Antiqua" w:hAnsi="Book Antiqua"/>
                <w:noProof/>
              </w:rPr>
              <w:t>3.2.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无风险利率曲线</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_Toc8158100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33</w:t>
            </w:r>
            <w:r w:rsidR="00403373" w:rsidRPr="009615FD">
              <w:rPr>
                <w:rFonts w:ascii="Book Antiqua" w:hAnsi="Book Antiqua"/>
                <w:noProof/>
                <w:webHidden/>
              </w:rPr>
              <w:fldChar w:fldCharType="end"/>
            </w:r>
          </w:hyperlink>
        </w:p>
        <w:p w14:paraId="4B2C9C27" w14:textId="1279446B" w:rsidR="00403373" w:rsidRPr="009615FD" w:rsidRDefault="0071021B" w:rsidP="00734555">
          <w:pPr>
            <w:pStyle w:val="TOC3"/>
            <w:rPr>
              <w:rFonts w:eastAsiaTheme="minorEastAsia"/>
              <w:noProof/>
              <w:sz w:val="21"/>
              <w:szCs w:val="24"/>
            </w:rPr>
          </w:pPr>
          <w:hyperlink w:anchor="_Toc8158101" w:history="1">
            <w:r w:rsidR="00403373" w:rsidRPr="009615FD">
              <w:rPr>
                <w:rStyle w:val="af5"/>
                <w:rFonts w:ascii="Book Antiqua" w:hAnsi="Book Antiqua"/>
                <w:noProof/>
              </w:rPr>
              <w:t>3.2.1.</w:t>
            </w:r>
            <w:r w:rsidR="00403373" w:rsidRPr="009615FD">
              <w:rPr>
                <w:rFonts w:eastAsiaTheme="minorEastAsia"/>
                <w:noProof/>
                <w:sz w:val="21"/>
                <w:szCs w:val="24"/>
              </w:rPr>
              <w:tab/>
            </w:r>
            <w:r w:rsidR="00403373" w:rsidRPr="009615FD">
              <w:rPr>
                <w:rStyle w:val="af5"/>
                <w:rFonts w:ascii="Book Antiqua" w:hAnsi="Book Antiqua"/>
                <w:noProof/>
              </w:rPr>
              <w:t>维护无风险利率</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_Toc8158101 \h </w:instrText>
            </w:r>
            <w:r w:rsidR="00403373" w:rsidRPr="009615FD">
              <w:rPr>
                <w:noProof/>
                <w:webHidden/>
              </w:rPr>
            </w:r>
            <w:r w:rsidR="00403373" w:rsidRPr="009615FD">
              <w:rPr>
                <w:noProof/>
                <w:webHidden/>
              </w:rPr>
              <w:fldChar w:fldCharType="separate"/>
            </w:r>
            <w:r w:rsidR="00403373" w:rsidRPr="009615FD">
              <w:rPr>
                <w:noProof/>
                <w:webHidden/>
              </w:rPr>
              <w:t>33</w:t>
            </w:r>
            <w:r w:rsidR="00403373" w:rsidRPr="009615FD">
              <w:rPr>
                <w:noProof/>
                <w:webHidden/>
              </w:rPr>
              <w:fldChar w:fldCharType="end"/>
            </w:r>
          </w:hyperlink>
        </w:p>
        <w:p w14:paraId="096F6E32" w14:textId="36EA3519" w:rsidR="00403373" w:rsidRPr="009615FD" w:rsidRDefault="0071021B" w:rsidP="00403373">
          <w:pPr>
            <w:pStyle w:val="TOC2"/>
            <w:rPr>
              <w:rFonts w:ascii="Book Antiqua" w:eastAsiaTheme="minorEastAsia" w:hAnsi="Book Antiqua"/>
              <w:noProof/>
              <w:sz w:val="21"/>
              <w:szCs w:val="24"/>
            </w:rPr>
          </w:pPr>
          <w:hyperlink w:anchor="_Toc8158102" w:history="1">
            <w:r w:rsidR="00403373" w:rsidRPr="009615FD">
              <w:rPr>
                <w:rStyle w:val="af5"/>
                <w:rFonts w:ascii="Book Antiqua" w:hAnsi="Book Antiqua"/>
                <w:noProof/>
              </w:rPr>
              <w:t>3.3.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分红</w:t>
            </w:r>
            <w:r w:rsidR="00403373" w:rsidRPr="009615FD">
              <w:rPr>
                <w:rStyle w:val="af5"/>
                <w:rFonts w:ascii="Book Antiqua" w:hAnsi="Book Antiqua"/>
                <w:noProof/>
              </w:rPr>
              <w:t>/</w:t>
            </w:r>
            <w:r w:rsidR="00403373" w:rsidRPr="009615FD">
              <w:rPr>
                <w:rStyle w:val="af5"/>
                <w:rFonts w:ascii="Book Antiqua" w:hAnsi="Book Antiqua"/>
                <w:noProof/>
              </w:rPr>
              <w:t>融券曲线</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_Toc8158102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34</w:t>
            </w:r>
            <w:r w:rsidR="00403373" w:rsidRPr="009615FD">
              <w:rPr>
                <w:rFonts w:ascii="Book Antiqua" w:hAnsi="Book Antiqua"/>
                <w:noProof/>
                <w:webHidden/>
              </w:rPr>
              <w:fldChar w:fldCharType="end"/>
            </w:r>
          </w:hyperlink>
        </w:p>
        <w:p w14:paraId="12E32878" w14:textId="68685D80" w:rsidR="00403373" w:rsidRPr="009615FD" w:rsidRDefault="0071021B" w:rsidP="00734555">
          <w:pPr>
            <w:pStyle w:val="TOC3"/>
            <w:rPr>
              <w:rFonts w:eastAsiaTheme="minorEastAsia"/>
              <w:noProof/>
              <w:sz w:val="21"/>
              <w:szCs w:val="24"/>
            </w:rPr>
          </w:pPr>
          <w:hyperlink w:anchor="_Toc8158103" w:history="1">
            <w:r w:rsidR="00403373" w:rsidRPr="009615FD">
              <w:rPr>
                <w:rStyle w:val="af5"/>
                <w:rFonts w:ascii="Book Antiqua" w:hAnsi="Book Antiqua"/>
                <w:noProof/>
              </w:rPr>
              <w:t>3.3.1.</w:t>
            </w:r>
            <w:r w:rsidR="00403373" w:rsidRPr="009615FD">
              <w:rPr>
                <w:rFonts w:eastAsiaTheme="minorEastAsia"/>
                <w:noProof/>
                <w:sz w:val="21"/>
                <w:szCs w:val="24"/>
              </w:rPr>
              <w:tab/>
            </w:r>
            <w:r w:rsidR="00403373" w:rsidRPr="009615FD">
              <w:rPr>
                <w:rStyle w:val="af5"/>
                <w:rFonts w:ascii="Book Antiqua" w:hAnsi="Book Antiqua"/>
                <w:noProof/>
              </w:rPr>
              <w:t>创建分红</w:t>
            </w:r>
            <w:r w:rsidR="00403373" w:rsidRPr="009615FD">
              <w:rPr>
                <w:rStyle w:val="af5"/>
                <w:rFonts w:ascii="Book Antiqua" w:hAnsi="Book Antiqua"/>
                <w:noProof/>
              </w:rPr>
              <w:t>/</w:t>
            </w:r>
            <w:r w:rsidR="00403373" w:rsidRPr="009615FD">
              <w:rPr>
                <w:rStyle w:val="af5"/>
                <w:rFonts w:ascii="Book Antiqua" w:hAnsi="Book Antiqua"/>
                <w:noProof/>
              </w:rPr>
              <w:t>融券曲线</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_Toc8158103 \h </w:instrText>
            </w:r>
            <w:r w:rsidR="00403373" w:rsidRPr="009615FD">
              <w:rPr>
                <w:noProof/>
                <w:webHidden/>
              </w:rPr>
            </w:r>
            <w:r w:rsidR="00403373" w:rsidRPr="009615FD">
              <w:rPr>
                <w:noProof/>
                <w:webHidden/>
              </w:rPr>
              <w:fldChar w:fldCharType="separate"/>
            </w:r>
            <w:r w:rsidR="00403373" w:rsidRPr="009615FD">
              <w:rPr>
                <w:noProof/>
                <w:webHidden/>
              </w:rPr>
              <w:t>34</w:t>
            </w:r>
            <w:r w:rsidR="00403373" w:rsidRPr="009615FD">
              <w:rPr>
                <w:noProof/>
                <w:webHidden/>
              </w:rPr>
              <w:fldChar w:fldCharType="end"/>
            </w:r>
          </w:hyperlink>
        </w:p>
        <w:p w14:paraId="2F942ED4" w14:textId="10E50444" w:rsidR="00403373" w:rsidRPr="009615FD" w:rsidRDefault="0071021B" w:rsidP="00734555">
          <w:pPr>
            <w:pStyle w:val="TOC3"/>
            <w:rPr>
              <w:rFonts w:eastAsiaTheme="minorEastAsia"/>
              <w:noProof/>
              <w:sz w:val="21"/>
              <w:szCs w:val="24"/>
            </w:rPr>
          </w:pPr>
          <w:hyperlink w:anchor="_Toc8158104" w:history="1">
            <w:r w:rsidR="00403373" w:rsidRPr="009615FD">
              <w:rPr>
                <w:rStyle w:val="af5"/>
                <w:rFonts w:ascii="Book Antiqua" w:hAnsi="Book Antiqua"/>
                <w:noProof/>
              </w:rPr>
              <w:t>3.3.2.</w:t>
            </w:r>
            <w:r w:rsidR="00403373" w:rsidRPr="009615FD">
              <w:rPr>
                <w:rFonts w:eastAsiaTheme="minorEastAsia"/>
                <w:noProof/>
                <w:sz w:val="21"/>
                <w:szCs w:val="24"/>
              </w:rPr>
              <w:tab/>
            </w:r>
            <w:r w:rsidR="00403373" w:rsidRPr="009615FD">
              <w:rPr>
                <w:rStyle w:val="af5"/>
                <w:rFonts w:ascii="Book Antiqua" w:hAnsi="Book Antiqua"/>
                <w:noProof/>
              </w:rPr>
              <w:t>维护分红</w:t>
            </w:r>
            <w:r w:rsidR="00403373" w:rsidRPr="009615FD">
              <w:rPr>
                <w:rStyle w:val="af5"/>
                <w:rFonts w:ascii="Book Antiqua" w:hAnsi="Book Antiqua"/>
                <w:noProof/>
              </w:rPr>
              <w:t>/</w:t>
            </w:r>
            <w:r w:rsidR="00403373" w:rsidRPr="009615FD">
              <w:rPr>
                <w:rStyle w:val="af5"/>
                <w:rFonts w:ascii="Book Antiqua" w:hAnsi="Book Antiqua"/>
                <w:noProof/>
              </w:rPr>
              <w:t>融券曲线</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_Toc8158104 \h </w:instrText>
            </w:r>
            <w:r w:rsidR="00403373" w:rsidRPr="009615FD">
              <w:rPr>
                <w:noProof/>
                <w:webHidden/>
              </w:rPr>
            </w:r>
            <w:r w:rsidR="00403373" w:rsidRPr="009615FD">
              <w:rPr>
                <w:noProof/>
                <w:webHidden/>
              </w:rPr>
              <w:fldChar w:fldCharType="separate"/>
            </w:r>
            <w:r w:rsidR="00403373" w:rsidRPr="009615FD">
              <w:rPr>
                <w:noProof/>
                <w:webHidden/>
              </w:rPr>
              <w:t>35</w:t>
            </w:r>
            <w:r w:rsidR="00403373" w:rsidRPr="009615FD">
              <w:rPr>
                <w:noProof/>
                <w:webHidden/>
              </w:rPr>
              <w:fldChar w:fldCharType="end"/>
            </w:r>
          </w:hyperlink>
        </w:p>
        <w:p w14:paraId="62D54D6F" w14:textId="05BE555A" w:rsidR="00403373" w:rsidRPr="009615FD" w:rsidRDefault="0071021B">
          <w:pPr>
            <w:pStyle w:val="TOC1"/>
            <w:tabs>
              <w:tab w:val="left" w:pos="1260"/>
            </w:tabs>
            <w:rPr>
              <w:rFonts w:ascii="Book Antiqua" w:eastAsiaTheme="minorEastAsia" w:hAnsi="Book Antiqua"/>
              <w:noProof/>
              <w:sz w:val="21"/>
              <w:szCs w:val="24"/>
            </w:rPr>
          </w:pPr>
          <w:hyperlink w:anchor="_Toc8158105" w:history="1">
            <w:r w:rsidR="00403373" w:rsidRPr="009615FD">
              <w:rPr>
                <w:rStyle w:val="af5"/>
                <w:rFonts w:ascii="Book Antiqua" w:hAnsi="Book Antiqua"/>
                <w:noProof/>
              </w:rPr>
              <w:t>第四章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客户管理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_Toc8158105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36</w:t>
            </w:r>
            <w:r w:rsidR="00403373" w:rsidRPr="009615FD">
              <w:rPr>
                <w:rFonts w:ascii="Book Antiqua" w:hAnsi="Book Antiqua"/>
                <w:noProof/>
                <w:webHidden/>
              </w:rPr>
              <w:fldChar w:fldCharType="end"/>
            </w:r>
          </w:hyperlink>
        </w:p>
        <w:p w14:paraId="2C089409" w14:textId="16EC605F" w:rsidR="00403373" w:rsidRPr="009615FD" w:rsidRDefault="0071021B" w:rsidP="00403373">
          <w:pPr>
            <w:pStyle w:val="TOC2"/>
            <w:rPr>
              <w:rFonts w:ascii="Book Antiqua" w:eastAsiaTheme="minorEastAsia" w:hAnsi="Book Antiqua"/>
              <w:noProof/>
              <w:sz w:val="21"/>
              <w:szCs w:val="24"/>
            </w:rPr>
          </w:pPr>
          <w:hyperlink w:anchor="_Toc8158107" w:history="1">
            <w:r w:rsidR="00403373" w:rsidRPr="009615FD">
              <w:rPr>
                <w:rStyle w:val="af5"/>
                <w:rFonts w:ascii="Book Antiqua" w:hAnsi="Book Antiqua"/>
                <w:noProof/>
              </w:rPr>
              <w:t>4.1.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客户信息管理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_Toc8158107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36</w:t>
            </w:r>
            <w:r w:rsidR="00403373" w:rsidRPr="009615FD">
              <w:rPr>
                <w:rFonts w:ascii="Book Antiqua" w:hAnsi="Book Antiqua"/>
                <w:noProof/>
                <w:webHidden/>
              </w:rPr>
              <w:fldChar w:fldCharType="end"/>
            </w:r>
          </w:hyperlink>
        </w:p>
        <w:p w14:paraId="6023E8A5" w14:textId="329F403E" w:rsidR="00403373" w:rsidRPr="009615FD" w:rsidRDefault="0071021B" w:rsidP="00734555">
          <w:pPr>
            <w:pStyle w:val="TOC3"/>
            <w:rPr>
              <w:rFonts w:eastAsiaTheme="minorEastAsia"/>
              <w:noProof/>
              <w:sz w:val="21"/>
              <w:szCs w:val="24"/>
            </w:rPr>
          </w:pPr>
          <w:hyperlink w:anchor="_Toc8158108" w:history="1">
            <w:r w:rsidR="00403373" w:rsidRPr="009615FD">
              <w:rPr>
                <w:rStyle w:val="af5"/>
                <w:rFonts w:ascii="Book Antiqua" w:hAnsi="Book Antiqua"/>
                <w:noProof/>
              </w:rPr>
              <w:t>4.1.1.</w:t>
            </w:r>
            <w:r w:rsidR="00403373" w:rsidRPr="009615FD">
              <w:rPr>
                <w:rFonts w:eastAsiaTheme="minorEastAsia"/>
                <w:noProof/>
                <w:sz w:val="21"/>
                <w:szCs w:val="24"/>
              </w:rPr>
              <w:tab/>
            </w:r>
            <w:r w:rsidR="00403373" w:rsidRPr="009615FD">
              <w:rPr>
                <w:rStyle w:val="af5"/>
                <w:rFonts w:ascii="Book Antiqua" w:hAnsi="Book Antiqua"/>
                <w:noProof/>
              </w:rPr>
              <w:t>新建交易对手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_Toc8158108 \h </w:instrText>
            </w:r>
            <w:r w:rsidR="00403373" w:rsidRPr="009615FD">
              <w:rPr>
                <w:noProof/>
                <w:webHidden/>
              </w:rPr>
            </w:r>
            <w:r w:rsidR="00403373" w:rsidRPr="009615FD">
              <w:rPr>
                <w:noProof/>
                <w:webHidden/>
              </w:rPr>
              <w:fldChar w:fldCharType="separate"/>
            </w:r>
            <w:r w:rsidR="00403373" w:rsidRPr="009615FD">
              <w:rPr>
                <w:noProof/>
                <w:webHidden/>
              </w:rPr>
              <w:t>36</w:t>
            </w:r>
            <w:r w:rsidR="00403373" w:rsidRPr="009615FD">
              <w:rPr>
                <w:noProof/>
                <w:webHidden/>
              </w:rPr>
              <w:fldChar w:fldCharType="end"/>
            </w:r>
          </w:hyperlink>
        </w:p>
        <w:p w14:paraId="5CA0F7CD" w14:textId="6406D63E" w:rsidR="00403373" w:rsidRPr="009615FD" w:rsidRDefault="0071021B" w:rsidP="00734555">
          <w:pPr>
            <w:pStyle w:val="TOC3"/>
            <w:rPr>
              <w:rFonts w:eastAsiaTheme="minorEastAsia"/>
              <w:noProof/>
              <w:sz w:val="21"/>
              <w:szCs w:val="24"/>
            </w:rPr>
          </w:pPr>
          <w:hyperlink w:anchor="_Toc8158109" w:history="1">
            <w:r w:rsidR="00403373" w:rsidRPr="009615FD">
              <w:rPr>
                <w:rStyle w:val="af5"/>
                <w:rFonts w:ascii="Book Antiqua" w:hAnsi="Book Antiqua"/>
                <w:noProof/>
              </w:rPr>
              <w:t>4.1.2.</w:t>
            </w:r>
            <w:r w:rsidR="00403373" w:rsidRPr="009615FD">
              <w:rPr>
                <w:rFonts w:eastAsiaTheme="minorEastAsia"/>
                <w:noProof/>
                <w:sz w:val="21"/>
                <w:szCs w:val="24"/>
              </w:rPr>
              <w:tab/>
            </w:r>
            <w:r w:rsidR="00403373" w:rsidRPr="009615FD">
              <w:rPr>
                <w:rStyle w:val="af5"/>
                <w:rFonts w:ascii="Book Antiqua" w:hAnsi="Book Antiqua"/>
                <w:noProof/>
              </w:rPr>
              <w:t>交易对手的维护</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_Toc8158109 \h </w:instrText>
            </w:r>
            <w:r w:rsidR="00403373" w:rsidRPr="009615FD">
              <w:rPr>
                <w:noProof/>
                <w:webHidden/>
              </w:rPr>
            </w:r>
            <w:r w:rsidR="00403373" w:rsidRPr="009615FD">
              <w:rPr>
                <w:noProof/>
                <w:webHidden/>
              </w:rPr>
              <w:fldChar w:fldCharType="separate"/>
            </w:r>
            <w:r w:rsidR="00403373" w:rsidRPr="009615FD">
              <w:rPr>
                <w:noProof/>
                <w:webHidden/>
              </w:rPr>
              <w:t>37</w:t>
            </w:r>
            <w:r w:rsidR="00403373" w:rsidRPr="009615FD">
              <w:rPr>
                <w:noProof/>
                <w:webHidden/>
              </w:rPr>
              <w:fldChar w:fldCharType="end"/>
            </w:r>
          </w:hyperlink>
        </w:p>
        <w:p w14:paraId="264F68F6" w14:textId="2672DE57" w:rsidR="00403373" w:rsidRPr="009615FD" w:rsidRDefault="0071021B" w:rsidP="00403373">
          <w:pPr>
            <w:pStyle w:val="TOC2"/>
            <w:rPr>
              <w:rFonts w:ascii="Book Antiqua" w:eastAsiaTheme="minorEastAsia" w:hAnsi="Book Antiqua"/>
              <w:noProof/>
              <w:sz w:val="21"/>
              <w:szCs w:val="24"/>
            </w:rPr>
          </w:pPr>
          <w:hyperlink w:anchor="_Toc8158110" w:history="1">
            <w:r w:rsidR="00403373" w:rsidRPr="009615FD">
              <w:rPr>
                <w:rStyle w:val="af5"/>
                <w:rFonts w:ascii="Book Antiqua" w:hAnsi="Book Antiqua"/>
                <w:noProof/>
              </w:rPr>
              <w:t>4.2.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销售管理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_Toc8158110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39</w:t>
            </w:r>
            <w:r w:rsidR="00403373" w:rsidRPr="009615FD">
              <w:rPr>
                <w:rFonts w:ascii="Book Antiqua" w:hAnsi="Book Antiqua"/>
                <w:noProof/>
                <w:webHidden/>
              </w:rPr>
              <w:fldChar w:fldCharType="end"/>
            </w:r>
          </w:hyperlink>
        </w:p>
        <w:p w14:paraId="4F7A7803" w14:textId="42C541DE" w:rsidR="00403373" w:rsidRPr="009615FD" w:rsidRDefault="0071021B" w:rsidP="00403373">
          <w:pPr>
            <w:pStyle w:val="TOC2"/>
            <w:rPr>
              <w:rFonts w:ascii="Book Antiqua" w:eastAsiaTheme="minorEastAsia" w:hAnsi="Book Antiqua"/>
              <w:noProof/>
              <w:sz w:val="21"/>
              <w:szCs w:val="24"/>
            </w:rPr>
          </w:pPr>
          <w:hyperlink w:anchor="_Toc8158111" w:history="1">
            <w:r w:rsidR="00403373" w:rsidRPr="009615FD">
              <w:rPr>
                <w:rStyle w:val="af5"/>
                <w:rFonts w:ascii="Book Antiqua" w:hAnsi="Book Antiqua"/>
                <w:noProof/>
              </w:rPr>
              <w:t>4.3.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银行账户管理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_Toc8158111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41</w:t>
            </w:r>
            <w:r w:rsidR="00403373" w:rsidRPr="009615FD">
              <w:rPr>
                <w:rFonts w:ascii="Book Antiqua" w:hAnsi="Book Antiqua"/>
                <w:noProof/>
                <w:webHidden/>
              </w:rPr>
              <w:fldChar w:fldCharType="end"/>
            </w:r>
          </w:hyperlink>
        </w:p>
        <w:p w14:paraId="285AF258" w14:textId="28D0192B" w:rsidR="00403373" w:rsidRPr="009615FD" w:rsidRDefault="0071021B" w:rsidP="00403373">
          <w:pPr>
            <w:pStyle w:val="TOC2"/>
            <w:rPr>
              <w:rFonts w:ascii="Book Antiqua" w:eastAsiaTheme="minorEastAsia" w:hAnsi="Book Antiqua"/>
              <w:noProof/>
              <w:sz w:val="21"/>
              <w:szCs w:val="24"/>
            </w:rPr>
          </w:pPr>
          <w:hyperlink w:anchor="_Toc8158112" w:history="1">
            <w:r w:rsidR="00403373" w:rsidRPr="009615FD">
              <w:rPr>
                <w:rStyle w:val="af5"/>
                <w:rFonts w:ascii="Book Antiqua" w:hAnsi="Book Antiqua"/>
                <w:noProof/>
              </w:rPr>
              <w:t>4.4.</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客户资金统计</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42</w:t>
            </w:r>
            <w:r w:rsidR="00403373" w:rsidRPr="009615FD">
              <w:rPr>
                <w:rFonts w:ascii="Book Antiqua" w:hAnsi="Book Antiqua"/>
                <w:noProof/>
                <w:webHidden/>
              </w:rPr>
              <w:fldChar w:fldCharType="end"/>
            </w:r>
          </w:hyperlink>
        </w:p>
        <w:p w14:paraId="440FD8FC" w14:textId="4602DE49" w:rsidR="00403373" w:rsidRPr="009615FD" w:rsidRDefault="0071021B" w:rsidP="00403373">
          <w:pPr>
            <w:pStyle w:val="TOC2"/>
            <w:rPr>
              <w:rFonts w:ascii="Book Antiqua" w:eastAsiaTheme="minorEastAsia" w:hAnsi="Book Antiqua"/>
              <w:noProof/>
              <w:sz w:val="21"/>
              <w:szCs w:val="24"/>
            </w:rPr>
          </w:pPr>
          <w:hyperlink w:anchor="_Toc8158113" w:history="1">
            <w:r w:rsidR="00403373" w:rsidRPr="009615FD">
              <w:rPr>
                <w:rStyle w:val="af5"/>
                <w:rFonts w:ascii="Book Antiqua" w:hAnsi="Book Antiqua"/>
                <w:noProof/>
              </w:rPr>
              <w:t>4.5.</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保证金管理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_Toc8158113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43</w:t>
            </w:r>
            <w:r w:rsidR="00403373" w:rsidRPr="009615FD">
              <w:rPr>
                <w:rFonts w:ascii="Book Antiqua" w:hAnsi="Book Antiqua"/>
                <w:noProof/>
                <w:webHidden/>
              </w:rPr>
              <w:fldChar w:fldCharType="end"/>
            </w:r>
          </w:hyperlink>
        </w:p>
        <w:p w14:paraId="2F040C2C" w14:textId="23F7B876" w:rsidR="00403373" w:rsidRPr="009615FD" w:rsidRDefault="0071021B" w:rsidP="00403373">
          <w:pPr>
            <w:pStyle w:val="TOC2"/>
            <w:rPr>
              <w:rFonts w:ascii="Book Antiqua" w:eastAsiaTheme="minorEastAsia" w:hAnsi="Book Antiqua"/>
              <w:noProof/>
              <w:sz w:val="21"/>
              <w:szCs w:val="24"/>
            </w:rPr>
          </w:pPr>
          <w:hyperlink w:anchor="_Toc8158114" w:history="1">
            <w:r w:rsidR="00403373" w:rsidRPr="009615FD">
              <w:rPr>
                <w:rStyle w:val="af5"/>
                <w:rFonts w:ascii="Book Antiqua" w:hAnsi="Book Antiqua"/>
                <w:noProof/>
              </w:rPr>
              <w:t>4.6.</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台账管理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_Toc8158114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45</w:t>
            </w:r>
            <w:r w:rsidR="00403373" w:rsidRPr="009615FD">
              <w:rPr>
                <w:rFonts w:ascii="Book Antiqua" w:hAnsi="Book Antiqua"/>
                <w:noProof/>
                <w:webHidden/>
              </w:rPr>
              <w:fldChar w:fldCharType="end"/>
            </w:r>
          </w:hyperlink>
        </w:p>
        <w:p w14:paraId="4953B88B" w14:textId="58C13555" w:rsidR="00403373" w:rsidRPr="009615FD" w:rsidRDefault="0071021B" w:rsidP="00403373">
          <w:pPr>
            <w:pStyle w:val="TOC2"/>
            <w:rPr>
              <w:rFonts w:ascii="Book Antiqua" w:eastAsiaTheme="minorEastAsia" w:hAnsi="Book Antiqua"/>
              <w:noProof/>
              <w:sz w:val="21"/>
              <w:szCs w:val="24"/>
            </w:rPr>
          </w:pPr>
          <w:hyperlink w:anchor="_Toc8158115" w:history="1">
            <w:r w:rsidR="00403373" w:rsidRPr="009615FD">
              <w:rPr>
                <w:rStyle w:val="af5"/>
                <w:rFonts w:ascii="Book Antiqua" w:hAnsi="Book Antiqua"/>
                <w:noProof/>
              </w:rPr>
              <w:t>4.7.</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财务出入金管理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48</w:t>
            </w:r>
            <w:r w:rsidR="00403373" w:rsidRPr="009615FD">
              <w:rPr>
                <w:rFonts w:ascii="Book Antiqua" w:hAnsi="Book Antiqua"/>
                <w:noProof/>
                <w:webHidden/>
              </w:rPr>
              <w:fldChar w:fldCharType="end"/>
            </w:r>
          </w:hyperlink>
        </w:p>
        <w:p w14:paraId="2BDB8E0E" w14:textId="2CDCFB03" w:rsidR="00403373" w:rsidRPr="009615FD" w:rsidRDefault="0071021B" w:rsidP="00403373">
          <w:pPr>
            <w:pStyle w:val="TOC2"/>
            <w:rPr>
              <w:rFonts w:ascii="Book Antiqua" w:eastAsiaTheme="minorEastAsia" w:hAnsi="Book Antiqua"/>
              <w:noProof/>
              <w:sz w:val="21"/>
              <w:szCs w:val="24"/>
            </w:rPr>
          </w:pPr>
          <w:hyperlink w:anchor="_Toc8158116" w:history="1">
            <w:r w:rsidR="00403373" w:rsidRPr="009615FD">
              <w:rPr>
                <w:rStyle w:val="af5"/>
                <w:rFonts w:ascii="Book Antiqua" w:hAnsi="Book Antiqua"/>
                <w:noProof/>
              </w:rPr>
              <w:t>4.8.</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客户估值报告</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_Toc8158116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50</w:t>
            </w:r>
            <w:r w:rsidR="00403373" w:rsidRPr="009615FD">
              <w:rPr>
                <w:rFonts w:ascii="Book Antiqua" w:hAnsi="Book Antiqua"/>
                <w:noProof/>
                <w:webHidden/>
              </w:rPr>
              <w:fldChar w:fldCharType="end"/>
            </w:r>
          </w:hyperlink>
        </w:p>
        <w:p w14:paraId="20E57598" w14:textId="138096C1" w:rsidR="00403373" w:rsidRPr="009615FD" w:rsidRDefault="0071021B">
          <w:pPr>
            <w:pStyle w:val="TOC1"/>
            <w:tabs>
              <w:tab w:val="left" w:pos="1260"/>
            </w:tabs>
            <w:rPr>
              <w:rFonts w:ascii="Book Antiqua" w:eastAsiaTheme="minorEastAsia" w:hAnsi="Book Antiqua"/>
              <w:noProof/>
              <w:sz w:val="21"/>
              <w:szCs w:val="24"/>
            </w:rPr>
          </w:pPr>
          <w:hyperlink w:anchor="_Toc8158117" w:history="1">
            <w:r w:rsidR="00403373" w:rsidRPr="009615FD">
              <w:rPr>
                <w:rStyle w:val="af5"/>
                <w:rFonts w:ascii="Book Antiqua" w:hAnsi="Book Antiqua"/>
                <w:noProof/>
              </w:rPr>
              <w:t>第五章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50</w:t>
            </w:r>
            <w:r w:rsidR="00403373" w:rsidRPr="009615FD">
              <w:rPr>
                <w:rFonts w:ascii="Book Antiqua" w:hAnsi="Book Antiqua"/>
                <w:noProof/>
                <w:webHidden/>
              </w:rPr>
              <w:fldChar w:fldCharType="end"/>
            </w:r>
          </w:hyperlink>
        </w:p>
        <w:p w14:paraId="1DDD1F23" w14:textId="386190F8" w:rsidR="00403373" w:rsidRPr="009615FD" w:rsidRDefault="0071021B" w:rsidP="00403373">
          <w:pPr>
            <w:pStyle w:val="TOC2"/>
            <w:rPr>
              <w:rFonts w:ascii="Book Antiqua" w:eastAsiaTheme="minorEastAsia" w:hAnsi="Book Antiqua"/>
              <w:noProof/>
              <w:sz w:val="21"/>
              <w:szCs w:val="24"/>
            </w:rPr>
          </w:pPr>
          <w:hyperlink w:anchor="_Toc8158119" w:history="1">
            <w:r w:rsidR="00403373" w:rsidRPr="009615FD">
              <w:rPr>
                <w:rStyle w:val="af5"/>
                <w:rFonts w:ascii="Book Antiqua" w:hAnsi="Book Antiqua"/>
                <w:noProof/>
              </w:rPr>
              <w:t>5.1.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交易录入</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_Toc8158119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50</w:t>
            </w:r>
            <w:r w:rsidR="00403373" w:rsidRPr="009615FD">
              <w:rPr>
                <w:rFonts w:ascii="Book Antiqua" w:hAnsi="Book Antiqua"/>
                <w:noProof/>
                <w:webHidden/>
              </w:rPr>
              <w:fldChar w:fldCharType="end"/>
            </w:r>
          </w:hyperlink>
        </w:p>
        <w:p w14:paraId="4700502A" w14:textId="04A02A71" w:rsidR="00403373" w:rsidRPr="009615FD" w:rsidRDefault="0071021B" w:rsidP="00734555">
          <w:pPr>
            <w:pStyle w:val="TOC3"/>
            <w:rPr>
              <w:rFonts w:eastAsiaTheme="minorEastAsia"/>
              <w:noProof/>
              <w:sz w:val="21"/>
              <w:szCs w:val="24"/>
            </w:rPr>
          </w:pPr>
          <w:hyperlink w:anchor="_Toc8158120" w:history="1">
            <w:r w:rsidR="00403373" w:rsidRPr="009615FD">
              <w:rPr>
                <w:rStyle w:val="af5"/>
                <w:rFonts w:ascii="Book Antiqua" w:hAnsi="Book Antiqua"/>
                <w:noProof/>
              </w:rPr>
              <w:t>5.1.1.</w:t>
            </w:r>
            <w:r w:rsidR="00403373" w:rsidRPr="009615FD">
              <w:rPr>
                <w:rFonts w:eastAsiaTheme="minorEastAsia"/>
                <w:noProof/>
                <w:sz w:val="21"/>
                <w:szCs w:val="24"/>
              </w:rPr>
              <w:tab/>
            </w:r>
            <w:r w:rsidR="00403373" w:rsidRPr="009615FD">
              <w:rPr>
                <w:rStyle w:val="af5"/>
                <w:rFonts w:ascii="Book Antiqua" w:hAnsi="Book Antiqua"/>
                <w:noProof/>
              </w:rPr>
              <w:t>期权交易单腿的簿记</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_Toc8158120 \h </w:instrText>
            </w:r>
            <w:r w:rsidR="00403373" w:rsidRPr="009615FD">
              <w:rPr>
                <w:noProof/>
                <w:webHidden/>
              </w:rPr>
            </w:r>
            <w:r w:rsidR="00403373" w:rsidRPr="009615FD">
              <w:rPr>
                <w:noProof/>
                <w:webHidden/>
              </w:rPr>
              <w:fldChar w:fldCharType="separate"/>
            </w:r>
            <w:r w:rsidR="00403373" w:rsidRPr="009615FD">
              <w:rPr>
                <w:noProof/>
                <w:webHidden/>
              </w:rPr>
              <w:t>51</w:t>
            </w:r>
            <w:r w:rsidR="00403373" w:rsidRPr="009615FD">
              <w:rPr>
                <w:noProof/>
                <w:webHidden/>
              </w:rPr>
              <w:fldChar w:fldCharType="end"/>
            </w:r>
          </w:hyperlink>
        </w:p>
        <w:p w14:paraId="72103BEA" w14:textId="6BED3EDD" w:rsidR="00403373" w:rsidRPr="009615FD" w:rsidRDefault="0071021B" w:rsidP="00734555">
          <w:pPr>
            <w:pStyle w:val="TOC3"/>
            <w:rPr>
              <w:rFonts w:eastAsiaTheme="minorEastAsia"/>
              <w:noProof/>
              <w:sz w:val="21"/>
              <w:szCs w:val="24"/>
            </w:rPr>
          </w:pPr>
          <w:hyperlink w:anchor="_Toc8158121" w:history="1">
            <w:r w:rsidR="00403373" w:rsidRPr="009615FD">
              <w:rPr>
                <w:rStyle w:val="af5"/>
                <w:rFonts w:ascii="Book Antiqua" w:hAnsi="Book Antiqua"/>
                <w:noProof/>
              </w:rPr>
              <w:t>5.1.2.</w:t>
            </w:r>
            <w:r w:rsidR="00403373" w:rsidRPr="009615FD">
              <w:rPr>
                <w:rFonts w:eastAsiaTheme="minorEastAsia"/>
                <w:noProof/>
                <w:sz w:val="21"/>
                <w:szCs w:val="24"/>
              </w:rPr>
              <w:tab/>
            </w:r>
            <w:r w:rsidR="00403373" w:rsidRPr="009615FD">
              <w:rPr>
                <w:rStyle w:val="af5"/>
                <w:rFonts w:ascii="Book Antiqua" w:hAnsi="Book Antiqua"/>
                <w:noProof/>
              </w:rPr>
              <w:t>期权交易多腿的簿记</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_Toc8158121 \h </w:instrText>
            </w:r>
            <w:r w:rsidR="00403373" w:rsidRPr="009615FD">
              <w:rPr>
                <w:noProof/>
                <w:webHidden/>
              </w:rPr>
            </w:r>
            <w:r w:rsidR="00403373" w:rsidRPr="009615FD">
              <w:rPr>
                <w:noProof/>
                <w:webHidden/>
              </w:rPr>
              <w:fldChar w:fldCharType="separate"/>
            </w:r>
            <w:r w:rsidR="00403373" w:rsidRPr="009615FD">
              <w:rPr>
                <w:noProof/>
                <w:webHidden/>
              </w:rPr>
              <w:t>51</w:t>
            </w:r>
            <w:r w:rsidR="00403373" w:rsidRPr="009615FD">
              <w:rPr>
                <w:noProof/>
                <w:webHidden/>
              </w:rPr>
              <w:fldChar w:fldCharType="end"/>
            </w:r>
          </w:hyperlink>
        </w:p>
        <w:p w14:paraId="73D765FB" w14:textId="256C2394" w:rsidR="00403373" w:rsidRPr="009615FD" w:rsidRDefault="0071021B" w:rsidP="00734555">
          <w:pPr>
            <w:pStyle w:val="TOC3"/>
            <w:rPr>
              <w:rFonts w:eastAsiaTheme="minorEastAsia"/>
              <w:noProof/>
              <w:sz w:val="21"/>
              <w:szCs w:val="24"/>
            </w:rPr>
          </w:pPr>
          <w:hyperlink w:anchor="_Toc8158122" w:history="1">
            <w:r w:rsidR="00403373" w:rsidRPr="009615FD">
              <w:rPr>
                <w:rStyle w:val="af5"/>
                <w:rFonts w:ascii="Book Antiqua" w:hAnsi="Book Antiqua"/>
                <w:noProof/>
              </w:rPr>
              <w:t>5.1.3.</w:t>
            </w:r>
            <w:r w:rsidR="00403373" w:rsidRPr="009615FD">
              <w:rPr>
                <w:rFonts w:eastAsiaTheme="minorEastAsia"/>
                <w:noProof/>
                <w:sz w:val="21"/>
                <w:szCs w:val="24"/>
              </w:rPr>
              <w:tab/>
            </w:r>
            <w:r w:rsidR="00403373" w:rsidRPr="009615FD">
              <w:rPr>
                <w:rStyle w:val="af5"/>
                <w:rFonts w:ascii="Book Antiqua" w:hAnsi="Book Antiqua"/>
                <w:noProof/>
              </w:rPr>
              <w:t>合约资金录入</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_Toc8158122 \h </w:instrText>
            </w:r>
            <w:r w:rsidR="00403373" w:rsidRPr="009615FD">
              <w:rPr>
                <w:noProof/>
                <w:webHidden/>
              </w:rPr>
            </w:r>
            <w:r w:rsidR="00403373" w:rsidRPr="009615FD">
              <w:rPr>
                <w:noProof/>
                <w:webHidden/>
              </w:rPr>
              <w:fldChar w:fldCharType="separate"/>
            </w:r>
            <w:r w:rsidR="00403373" w:rsidRPr="009615FD">
              <w:rPr>
                <w:noProof/>
                <w:webHidden/>
              </w:rPr>
              <w:t>52</w:t>
            </w:r>
            <w:r w:rsidR="00403373" w:rsidRPr="009615FD">
              <w:rPr>
                <w:noProof/>
                <w:webHidden/>
              </w:rPr>
              <w:fldChar w:fldCharType="end"/>
            </w:r>
          </w:hyperlink>
        </w:p>
        <w:p w14:paraId="297056A1" w14:textId="047DCDF7" w:rsidR="00403373" w:rsidRPr="009615FD" w:rsidRDefault="0071021B" w:rsidP="00734555">
          <w:pPr>
            <w:pStyle w:val="TOC3"/>
            <w:rPr>
              <w:rFonts w:eastAsiaTheme="minorEastAsia"/>
              <w:noProof/>
              <w:sz w:val="21"/>
              <w:szCs w:val="24"/>
            </w:rPr>
          </w:pPr>
          <w:hyperlink w:anchor="_Toc8158123" w:history="1">
            <w:r w:rsidR="00403373" w:rsidRPr="009615FD">
              <w:rPr>
                <w:rStyle w:val="af5"/>
                <w:rFonts w:ascii="Book Antiqua" w:hAnsi="Book Antiqua"/>
                <w:noProof/>
              </w:rPr>
              <w:t>5.1.4.</w:t>
            </w:r>
            <w:r w:rsidR="00403373" w:rsidRPr="009615FD">
              <w:rPr>
                <w:rFonts w:eastAsiaTheme="minorEastAsia"/>
                <w:noProof/>
                <w:sz w:val="21"/>
                <w:szCs w:val="24"/>
              </w:rPr>
              <w:tab/>
            </w:r>
            <w:r w:rsidR="00403373" w:rsidRPr="009615FD">
              <w:rPr>
                <w:rStyle w:val="af5"/>
                <w:rFonts w:ascii="Book Antiqua" w:hAnsi="Book Antiqua"/>
                <w:noProof/>
              </w:rPr>
              <w:t>交易对手信息查看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_Toc8158123 \h </w:instrText>
            </w:r>
            <w:r w:rsidR="00403373" w:rsidRPr="009615FD">
              <w:rPr>
                <w:noProof/>
                <w:webHidden/>
              </w:rPr>
            </w:r>
            <w:r w:rsidR="00403373" w:rsidRPr="009615FD">
              <w:rPr>
                <w:noProof/>
                <w:webHidden/>
              </w:rPr>
              <w:fldChar w:fldCharType="separate"/>
            </w:r>
            <w:r w:rsidR="00403373" w:rsidRPr="009615FD">
              <w:rPr>
                <w:noProof/>
                <w:webHidden/>
              </w:rPr>
              <w:t>53</w:t>
            </w:r>
            <w:r w:rsidR="00403373" w:rsidRPr="009615FD">
              <w:rPr>
                <w:noProof/>
                <w:webHidden/>
              </w:rPr>
              <w:fldChar w:fldCharType="end"/>
            </w:r>
          </w:hyperlink>
        </w:p>
        <w:p w14:paraId="55B82F7C" w14:textId="244FF401" w:rsidR="00403373" w:rsidRPr="009615FD" w:rsidRDefault="0071021B" w:rsidP="00734555">
          <w:pPr>
            <w:pStyle w:val="TOC3"/>
            <w:rPr>
              <w:rFonts w:eastAsiaTheme="minorEastAsia"/>
              <w:noProof/>
              <w:sz w:val="21"/>
              <w:szCs w:val="24"/>
            </w:rPr>
          </w:pPr>
          <w:hyperlink w:anchor="_Toc8158124" w:history="1">
            <w:r w:rsidR="00403373" w:rsidRPr="009615FD">
              <w:rPr>
                <w:rStyle w:val="af5"/>
                <w:rFonts w:ascii="Book Antiqua" w:hAnsi="Book Antiqua"/>
                <w:noProof/>
              </w:rPr>
              <w:t>5.1.5.</w:t>
            </w:r>
            <w:r w:rsidR="00403373" w:rsidRPr="009615FD">
              <w:rPr>
                <w:rFonts w:eastAsiaTheme="minorEastAsia"/>
                <w:noProof/>
                <w:sz w:val="21"/>
                <w:szCs w:val="24"/>
              </w:rPr>
              <w:tab/>
            </w:r>
            <w:r w:rsidR="00403373" w:rsidRPr="009615FD">
              <w:rPr>
                <w:rStyle w:val="af5"/>
                <w:rFonts w:ascii="Book Antiqua" w:hAnsi="Book Antiqua"/>
                <w:noProof/>
              </w:rPr>
              <w:t>系统中支持簿记的期权结构明细</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_Toc8158124 \h </w:instrText>
            </w:r>
            <w:r w:rsidR="00403373" w:rsidRPr="009615FD">
              <w:rPr>
                <w:noProof/>
                <w:webHidden/>
              </w:rPr>
            </w:r>
            <w:r w:rsidR="00403373" w:rsidRPr="009615FD">
              <w:rPr>
                <w:noProof/>
                <w:webHidden/>
              </w:rPr>
              <w:fldChar w:fldCharType="separate"/>
            </w:r>
            <w:r w:rsidR="00403373" w:rsidRPr="009615FD">
              <w:rPr>
                <w:noProof/>
                <w:webHidden/>
              </w:rPr>
              <w:t>55</w:t>
            </w:r>
            <w:r w:rsidR="00403373" w:rsidRPr="009615FD">
              <w:rPr>
                <w:noProof/>
                <w:webHidden/>
              </w:rPr>
              <w:fldChar w:fldCharType="end"/>
            </w:r>
          </w:hyperlink>
        </w:p>
        <w:p w14:paraId="16028F73" w14:textId="0DAC2890" w:rsidR="00403373" w:rsidRPr="009615FD" w:rsidRDefault="0071021B" w:rsidP="00403373">
          <w:pPr>
            <w:pStyle w:val="TOC2"/>
            <w:rPr>
              <w:rFonts w:ascii="Book Antiqua" w:eastAsiaTheme="minorEastAsia" w:hAnsi="Book Antiqua"/>
              <w:noProof/>
              <w:sz w:val="21"/>
              <w:szCs w:val="24"/>
            </w:rPr>
          </w:pPr>
          <w:hyperlink w:anchor="_Toc8158125" w:history="1">
            <w:r w:rsidR="00403373" w:rsidRPr="009615FD">
              <w:rPr>
                <w:rStyle w:val="af5"/>
                <w:rFonts w:ascii="Book Antiqua" w:hAnsi="Book Antiqua"/>
                <w:noProof/>
              </w:rPr>
              <w:t>5.2.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合约管理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_Toc8158125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55</w:t>
            </w:r>
            <w:r w:rsidR="00403373" w:rsidRPr="009615FD">
              <w:rPr>
                <w:rFonts w:ascii="Book Antiqua" w:hAnsi="Book Antiqua"/>
                <w:noProof/>
                <w:webHidden/>
              </w:rPr>
              <w:fldChar w:fldCharType="end"/>
            </w:r>
          </w:hyperlink>
        </w:p>
        <w:p w14:paraId="7B45FBBA" w14:textId="4DAC6E71" w:rsidR="00403373" w:rsidRPr="009615FD" w:rsidRDefault="0071021B" w:rsidP="00734555">
          <w:pPr>
            <w:pStyle w:val="TOC3"/>
            <w:rPr>
              <w:rFonts w:eastAsiaTheme="minorEastAsia"/>
              <w:noProof/>
              <w:sz w:val="21"/>
              <w:szCs w:val="24"/>
            </w:rPr>
          </w:pPr>
          <w:hyperlink w:anchor="_Toc8158126" w:history="1">
            <w:r w:rsidR="00403373" w:rsidRPr="009615FD">
              <w:rPr>
                <w:rStyle w:val="af5"/>
                <w:rFonts w:ascii="Book Antiqua" w:hAnsi="Book Antiqua"/>
                <w:noProof/>
              </w:rPr>
              <w:t>5.2.1.</w:t>
            </w:r>
            <w:r w:rsidR="00403373" w:rsidRPr="009615FD">
              <w:rPr>
                <w:rFonts w:eastAsiaTheme="minorEastAsia"/>
                <w:noProof/>
                <w:sz w:val="21"/>
                <w:szCs w:val="24"/>
              </w:rPr>
              <w:tab/>
            </w:r>
            <w:r w:rsidR="00403373" w:rsidRPr="009615FD">
              <w:rPr>
                <w:rStyle w:val="af5"/>
                <w:rFonts w:ascii="Book Antiqua" w:hAnsi="Book Antiqua"/>
                <w:noProof/>
              </w:rPr>
              <w:t>合约查看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_Toc8158126 \h </w:instrText>
            </w:r>
            <w:r w:rsidR="00403373" w:rsidRPr="009615FD">
              <w:rPr>
                <w:noProof/>
                <w:webHidden/>
              </w:rPr>
            </w:r>
            <w:r w:rsidR="00403373" w:rsidRPr="009615FD">
              <w:rPr>
                <w:noProof/>
                <w:webHidden/>
              </w:rPr>
              <w:fldChar w:fldCharType="separate"/>
            </w:r>
            <w:r w:rsidR="00403373" w:rsidRPr="009615FD">
              <w:rPr>
                <w:noProof/>
                <w:webHidden/>
              </w:rPr>
              <w:t>56</w:t>
            </w:r>
            <w:r w:rsidR="00403373" w:rsidRPr="009615FD">
              <w:rPr>
                <w:noProof/>
                <w:webHidden/>
              </w:rPr>
              <w:fldChar w:fldCharType="end"/>
            </w:r>
          </w:hyperlink>
        </w:p>
        <w:p w14:paraId="46D6FD50" w14:textId="5172D445" w:rsidR="00403373" w:rsidRPr="009615FD" w:rsidRDefault="0071021B" w:rsidP="00403373">
          <w:pPr>
            <w:pStyle w:val="TOC2"/>
            <w:rPr>
              <w:rFonts w:ascii="Book Antiqua" w:eastAsiaTheme="minorEastAsia" w:hAnsi="Book Antiqua"/>
              <w:noProof/>
              <w:sz w:val="21"/>
              <w:szCs w:val="24"/>
            </w:rPr>
          </w:pPr>
          <w:hyperlink w:anchor="_Toc8158127" w:history="1">
            <w:r w:rsidR="00403373" w:rsidRPr="009615FD">
              <w:rPr>
                <w:rStyle w:val="af5"/>
                <w:rFonts w:ascii="Book Antiqua" w:hAnsi="Book Antiqua"/>
                <w:noProof/>
              </w:rPr>
              <w:t>5.3.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交易定价</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_Toc8158127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59</w:t>
            </w:r>
            <w:r w:rsidR="00403373" w:rsidRPr="009615FD">
              <w:rPr>
                <w:rFonts w:ascii="Book Antiqua" w:hAnsi="Book Antiqua"/>
                <w:noProof/>
                <w:webHidden/>
              </w:rPr>
              <w:fldChar w:fldCharType="end"/>
            </w:r>
          </w:hyperlink>
        </w:p>
        <w:p w14:paraId="40C0D1E2" w14:textId="3E714647" w:rsidR="00403373" w:rsidRPr="009615FD" w:rsidRDefault="0071021B" w:rsidP="00734555">
          <w:pPr>
            <w:pStyle w:val="TOC3"/>
            <w:rPr>
              <w:rFonts w:eastAsiaTheme="minorEastAsia"/>
              <w:noProof/>
              <w:sz w:val="21"/>
              <w:szCs w:val="24"/>
            </w:rPr>
          </w:pPr>
          <w:hyperlink w:anchor="_Toc8158128" w:history="1">
            <w:r w:rsidR="00403373" w:rsidRPr="009615FD">
              <w:rPr>
                <w:rStyle w:val="af5"/>
                <w:rFonts w:ascii="Book Antiqua" w:hAnsi="Book Antiqua"/>
                <w:noProof/>
              </w:rPr>
              <w:t>5.3.1.</w:t>
            </w:r>
            <w:r w:rsidR="00403373" w:rsidRPr="009615FD">
              <w:rPr>
                <w:rFonts w:eastAsiaTheme="minorEastAsia"/>
                <w:noProof/>
                <w:sz w:val="21"/>
                <w:szCs w:val="24"/>
              </w:rPr>
              <w:tab/>
            </w:r>
            <w:r w:rsidR="00403373" w:rsidRPr="009615FD">
              <w:rPr>
                <w:rStyle w:val="af5"/>
                <w:rFonts w:ascii="Book Antiqua" w:hAnsi="Book Antiqua"/>
                <w:noProof/>
              </w:rPr>
              <w:t>期权的试定价</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_Toc8158128 \h </w:instrText>
            </w:r>
            <w:r w:rsidR="00403373" w:rsidRPr="009615FD">
              <w:rPr>
                <w:noProof/>
                <w:webHidden/>
              </w:rPr>
            </w:r>
            <w:r w:rsidR="00403373" w:rsidRPr="009615FD">
              <w:rPr>
                <w:noProof/>
                <w:webHidden/>
              </w:rPr>
              <w:fldChar w:fldCharType="separate"/>
            </w:r>
            <w:r w:rsidR="00403373" w:rsidRPr="009615FD">
              <w:rPr>
                <w:noProof/>
                <w:webHidden/>
              </w:rPr>
              <w:t>59</w:t>
            </w:r>
            <w:r w:rsidR="00403373" w:rsidRPr="009615FD">
              <w:rPr>
                <w:noProof/>
                <w:webHidden/>
              </w:rPr>
              <w:fldChar w:fldCharType="end"/>
            </w:r>
          </w:hyperlink>
        </w:p>
        <w:p w14:paraId="4040B38D" w14:textId="483C5D94" w:rsidR="00403373" w:rsidRPr="009615FD" w:rsidRDefault="0071021B" w:rsidP="00403373">
          <w:pPr>
            <w:pStyle w:val="TOC2"/>
            <w:rPr>
              <w:rFonts w:ascii="Book Antiqua" w:eastAsiaTheme="minorEastAsia" w:hAnsi="Book Antiqua"/>
              <w:noProof/>
              <w:sz w:val="21"/>
              <w:szCs w:val="24"/>
            </w:rPr>
          </w:pPr>
          <w:hyperlink w:anchor="_Toc8158129" w:history="1">
            <w:r w:rsidR="00403373" w:rsidRPr="009615FD">
              <w:rPr>
                <w:rStyle w:val="af5"/>
                <w:rFonts w:ascii="Book Antiqua" w:hAnsi="Book Antiqua"/>
                <w:noProof/>
              </w:rPr>
              <w:t>5.4.</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事件提醒</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_Toc8158129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62</w:t>
            </w:r>
            <w:r w:rsidR="00403373" w:rsidRPr="009615FD">
              <w:rPr>
                <w:rFonts w:ascii="Book Antiqua" w:hAnsi="Book Antiqua"/>
                <w:noProof/>
                <w:webHidden/>
              </w:rPr>
              <w:fldChar w:fldCharType="end"/>
            </w:r>
          </w:hyperlink>
        </w:p>
        <w:p w14:paraId="0D350A02" w14:textId="2D418156" w:rsidR="00403373" w:rsidRPr="009615FD" w:rsidRDefault="0071021B" w:rsidP="00734555">
          <w:pPr>
            <w:pStyle w:val="TOC3"/>
            <w:rPr>
              <w:rFonts w:eastAsiaTheme="minorEastAsia"/>
              <w:noProof/>
              <w:sz w:val="21"/>
              <w:szCs w:val="24"/>
            </w:rPr>
          </w:pPr>
          <w:hyperlink w:anchor="_Toc8158130" w:history="1">
            <w:r w:rsidR="00403373" w:rsidRPr="009615FD">
              <w:rPr>
                <w:rStyle w:val="af5"/>
                <w:rFonts w:ascii="Book Antiqua" w:hAnsi="Book Antiqua"/>
                <w:noProof/>
              </w:rPr>
              <w:t>5.4.1.</w:t>
            </w:r>
            <w:r w:rsidR="00403373" w:rsidRPr="009615FD">
              <w:rPr>
                <w:rFonts w:eastAsiaTheme="minorEastAsia"/>
                <w:noProof/>
                <w:sz w:val="21"/>
                <w:szCs w:val="24"/>
              </w:rPr>
              <w:tab/>
            </w:r>
            <w:r w:rsidR="00403373" w:rsidRPr="009615FD">
              <w:rPr>
                <w:rStyle w:val="af5"/>
                <w:rFonts w:ascii="Book Antiqua" w:hAnsi="Book Antiqua"/>
                <w:noProof/>
              </w:rPr>
              <w:t>以列表的形式进行事件的展示</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_Toc8158130 \h </w:instrText>
            </w:r>
            <w:r w:rsidR="00403373" w:rsidRPr="009615FD">
              <w:rPr>
                <w:noProof/>
                <w:webHidden/>
              </w:rPr>
            </w:r>
            <w:r w:rsidR="00403373" w:rsidRPr="009615FD">
              <w:rPr>
                <w:noProof/>
                <w:webHidden/>
              </w:rPr>
              <w:fldChar w:fldCharType="separate"/>
            </w:r>
            <w:r w:rsidR="00403373" w:rsidRPr="009615FD">
              <w:rPr>
                <w:noProof/>
                <w:webHidden/>
              </w:rPr>
              <w:t>63</w:t>
            </w:r>
            <w:r w:rsidR="00403373" w:rsidRPr="009615FD">
              <w:rPr>
                <w:noProof/>
                <w:webHidden/>
              </w:rPr>
              <w:fldChar w:fldCharType="end"/>
            </w:r>
          </w:hyperlink>
        </w:p>
        <w:p w14:paraId="46CDA3C7" w14:textId="2FE19454" w:rsidR="00403373" w:rsidRPr="009615FD" w:rsidRDefault="0071021B" w:rsidP="00734555">
          <w:pPr>
            <w:pStyle w:val="TOC3"/>
            <w:rPr>
              <w:rFonts w:eastAsiaTheme="minorEastAsia"/>
              <w:noProof/>
              <w:sz w:val="21"/>
              <w:szCs w:val="24"/>
            </w:rPr>
          </w:pPr>
          <w:hyperlink w:anchor="_Toc8158131" w:history="1">
            <w:r w:rsidR="00403373" w:rsidRPr="009615FD">
              <w:rPr>
                <w:rStyle w:val="af5"/>
                <w:rFonts w:ascii="Book Antiqua" w:hAnsi="Book Antiqua"/>
                <w:noProof/>
              </w:rPr>
              <w:t>5.4.2.</w:t>
            </w:r>
            <w:r w:rsidR="00403373" w:rsidRPr="009615FD">
              <w:rPr>
                <w:rFonts w:eastAsiaTheme="minorEastAsia"/>
                <w:noProof/>
                <w:sz w:val="21"/>
                <w:szCs w:val="24"/>
              </w:rPr>
              <w:tab/>
            </w:r>
            <w:r w:rsidR="00403373" w:rsidRPr="009615FD">
              <w:rPr>
                <w:rStyle w:val="af5"/>
                <w:rFonts w:ascii="Book Antiqua" w:hAnsi="Book Antiqua"/>
                <w:noProof/>
              </w:rPr>
              <w:t>以日历的形式进行事件的展示</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_Toc8158131 \h </w:instrText>
            </w:r>
            <w:r w:rsidR="00403373" w:rsidRPr="009615FD">
              <w:rPr>
                <w:noProof/>
                <w:webHidden/>
              </w:rPr>
            </w:r>
            <w:r w:rsidR="00403373" w:rsidRPr="009615FD">
              <w:rPr>
                <w:noProof/>
                <w:webHidden/>
              </w:rPr>
              <w:fldChar w:fldCharType="separate"/>
            </w:r>
            <w:r w:rsidR="00403373" w:rsidRPr="009615FD">
              <w:rPr>
                <w:noProof/>
                <w:webHidden/>
              </w:rPr>
              <w:t>63</w:t>
            </w:r>
            <w:r w:rsidR="00403373" w:rsidRPr="009615FD">
              <w:rPr>
                <w:noProof/>
                <w:webHidden/>
              </w:rPr>
              <w:fldChar w:fldCharType="end"/>
            </w:r>
          </w:hyperlink>
        </w:p>
        <w:p w14:paraId="5A10D3D8" w14:textId="196374DB" w:rsidR="00403373" w:rsidRPr="009615FD" w:rsidRDefault="0071021B" w:rsidP="00403373">
          <w:pPr>
            <w:pStyle w:val="TOC2"/>
            <w:rPr>
              <w:rFonts w:ascii="Book Antiqua" w:eastAsiaTheme="minorEastAsia" w:hAnsi="Book Antiqua"/>
              <w:noProof/>
              <w:sz w:val="21"/>
              <w:szCs w:val="24"/>
            </w:rPr>
          </w:pPr>
          <w:hyperlink w:anchor="_Toc8158132" w:history="1">
            <w:r w:rsidR="00403373" w:rsidRPr="009615FD">
              <w:rPr>
                <w:rStyle w:val="af5"/>
                <w:rFonts w:ascii="Book Antiqua" w:hAnsi="Book Antiqua"/>
                <w:noProof/>
              </w:rPr>
              <w:t>5.5.</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行情管理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_Toc8158132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64</w:t>
            </w:r>
            <w:r w:rsidR="00403373" w:rsidRPr="009615FD">
              <w:rPr>
                <w:rFonts w:ascii="Book Antiqua" w:hAnsi="Book Antiqua"/>
                <w:noProof/>
                <w:webHidden/>
              </w:rPr>
              <w:fldChar w:fldCharType="end"/>
            </w:r>
          </w:hyperlink>
        </w:p>
        <w:p w14:paraId="529BFB68" w14:textId="0D6AFB01" w:rsidR="00403373" w:rsidRPr="009615FD" w:rsidRDefault="0071021B" w:rsidP="00734555">
          <w:pPr>
            <w:pStyle w:val="TOC3"/>
            <w:rPr>
              <w:rFonts w:eastAsiaTheme="minorEastAsia"/>
              <w:noProof/>
              <w:sz w:val="21"/>
              <w:szCs w:val="24"/>
            </w:rPr>
          </w:pPr>
          <w:hyperlink w:anchor="_Toc8158133" w:history="1">
            <w:r w:rsidR="00403373" w:rsidRPr="009615FD">
              <w:rPr>
                <w:rStyle w:val="af5"/>
                <w:rFonts w:ascii="Book Antiqua" w:hAnsi="Book Antiqua"/>
                <w:noProof/>
              </w:rPr>
              <w:t>5.5.1.</w:t>
            </w:r>
            <w:r w:rsidR="00403373" w:rsidRPr="009615FD">
              <w:rPr>
                <w:rFonts w:eastAsiaTheme="minorEastAsia"/>
                <w:noProof/>
                <w:sz w:val="21"/>
                <w:szCs w:val="24"/>
              </w:rPr>
              <w:tab/>
            </w:r>
            <w:r w:rsidR="00403373" w:rsidRPr="009615FD">
              <w:rPr>
                <w:rStyle w:val="af5"/>
                <w:rFonts w:ascii="Book Antiqua" w:hAnsi="Book Antiqua"/>
                <w:noProof/>
              </w:rPr>
              <w:t>查看标的物行情</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_Toc8158133 \h </w:instrText>
            </w:r>
            <w:r w:rsidR="00403373" w:rsidRPr="009615FD">
              <w:rPr>
                <w:noProof/>
                <w:webHidden/>
              </w:rPr>
            </w:r>
            <w:r w:rsidR="00403373" w:rsidRPr="009615FD">
              <w:rPr>
                <w:noProof/>
                <w:webHidden/>
              </w:rPr>
              <w:fldChar w:fldCharType="separate"/>
            </w:r>
            <w:r w:rsidR="00403373" w:rsidRPr="009615FD">
              <w:rPr>
                <w:noProof/>
                <w:webHidden/>
              </w:rPr>
              <w:t>64</w:t>
            </w:r>
            <w:r w:rsidR="00403373" w:rsidRPr="009615FD">
              <w:rPr>
                <w:noProof/>
                <w:webHidden/>
              </w:rPr>
              <w:fldChar w:fldCharType="end"/>
            </w:r>
          </w:hyperlink>
        </w:p>
        <w:p w14:paraId="45089AE0" w14:textId="7ACBF6EC" w:rsidR="00403373" w:rsidRPr="009615FD" w:rsidRDefault="0071021B" w:rsidP="00734555">
          <w:pPr>
            <w:pStyle w:val="TOC3"/>
            <w:rPr>
              <w:rFonts w:eastAsiaTheme="minorEastAsia"/>
              <w:noProof/>
              <w:sz w:val="21"/>
              <w:szCs w:val="24"/>
            </w:rPr>
          </w:pPr>
          <w:hyperlink w:anchor="_Toc8158134" w:history="1">
            <w:r w:rsidR="00403373" w:rsidRPr="009615FD">
              <w:rPr>
                <w:rStyle w:val="af5"/>
                <w:rFonts w:ascii="Book Antiqua" w:hAnsi="Book Antiqua"/>
                <w:noProof/>
              </w:rPr>
              <w:t>5.5.2.</w:t>
            </w:r>
            <w:r w:rsidR="00403373" w:rsidRPr="009615FD">
              <w:rPr>
                <w:rFonts w:eastAsiaTheme="minorEastAsia"/>
                <w:noProof/>
                <w:sz w:val="21"/>
                <w:szCs w:val="24"/>
              </w:rPr>
              <w:tab/>
            </w:r>
            <w:r w:rsidR="00403373" w:rsidRPr="009615FD">
              <w:rPr>
                <w:rStyle w:val="af5"/>
                <w:rFonts w:ascii="Book Antiqua" w:hAnsi="Book Antiqua"/>
                <w:noProof/>
              </w:rPr>
              <w:t>标的物的维护</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_Toc8158134 \h </w:instrText>
            </w:r>
            <w:r w:rsidR="00403373" w:rsidRPr="009615FD">
              <w:rPr>
                <w:noProof/>
                <w:webHidden/>
              </w:rPr>
            </w:r>
            <w:r w:rsidR="00403373" w:rsidRPr="009615FD">
              <w:rPr>
                <w:noProof/>
                <w:webHidden/>
              </w:rPr>
              <w:fldChar w:fldCharType="separate"/>
            </w:r>
            <w:r w:rsidR="00403373" w:rsidRPr="009615FD">
              <w:rPr>
                <w:noProof/>
                <w:webHidden/>
              </w:rPr>
              <w:t>65</w:t>
            </w:r>
            <w:r w:rsidR="00403373" w:rsidRPr="009615FD">
              <w:rPr>
                <w:noProof/>
                <w:webHidden/>
              </w:rPr>
              <w:fldChar w:fldCharType="end"/>
            </w:r>
          </w:hyperlink>
        </w:p>
        <w:p w14:paraId="762A51E6" w14:textId="3B18EDFF" w:rsidR="00403373" w:rsidRPr="009615FD" w:rsidRDefault="0071021B" w:rsidP="00403373">
          <w:pPr>
            <w:pStyle w:val="TOC2"/>
            <w:rPr>
              <w:rFonts w:ascii="Book Antiqua" w:eastAsiaTheme="minorEastAsia" w:hAnsi="Book Antiqua"/>
              <w:noProof/>
              <w:sz w:val="21"/>
              <w:szCs w:val="24"/>
            </w:rPr>
          </w:pPr>
          <w:hyperlink w:anchor="_Toc8158135" w:history="1">
            <w:r w:rsidR="00403373" w:rsidRPr="009615FD">
              <w:rPr>
                <w:rStyle w:val="af5"/>
                <w:rFonts w:ascii="Book Antiqua" w:hAnsi="Book Antiqua"/>
                <w:noProof/>
              </w:rPr>
              <w:t>5.6.</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场内交易管理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_Toc8158135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67</w:t>
            </w:r>
            <w:r w:rsidR="00403373" w:rsidRPr="009615FD">
              <w:rPr>
                <w:rFonts w:ascii="Book Antiqua" w:hAnsi="Book Antiqua"/>
                <w:noProof/>
                <w:webHidden/>
              </w:rPr>
              <w:fldChar w:fldCharType="end"/>
            </w:r>
          </w:hyperlink>
        </w:p>
        <w:p w14:paraId="5094CC2E" w14:textId="6418C2AD" w:rsidR="00403373" w:rsidRPr="009615FD" w:rsidRDefault="0071021B" w:rsidP="00734555">
          <w:pPr>
            <w:pStyle w:val="TOC3"/>
            <w:rPr>
              <w:rFonts w:eastAsiaTheme="minorEastAsia"/>
              <w:noProof/>
              <w:sz w:val="21"/>
              <w:szCs w:val="24"/>
            </w:rPr>
          </w:pPr>
          <w:hyperlink w:anchor="_Toc8158136" w:history="1">
            <w:r w:rsidR="00403373" w:rsidRPr="009615FD">
              <w:rPr>
                <w:rStyle w:val="af5"/>
                <w:rFonts w:ascii="Book Antiqua" w:hAnsi="Book Antiqua"/>
                <w:noProof/>
              </w:rPr>
              <w:t>5.6.1.</w:t>
            </w:r>
            <w:r w:rsidR="00403373" w:rsidRPr="009615FD">
              <w:rPr>
                <w:rFonts w:eastAsiaTheme="minorEastAsia"/>
                <w:noProof/>
                <w:sz w:val="21"/>
                <w:szCs w:val="24"/>
              </w:rPr>
              <w:tab/>
            </w:r>
            <w:r w:rsidR="00403373" w:rsidRPr="009615FD">
              <w:rPr>
                <w:rStyle w:val="af5"/>
                <w:rFonts w:ascii="Book Antiqua" w:hAnsi="Book Antiqua"/>
                <w:noProof/>
              </w:rPr>
              <w:t>新建场内流水</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_Toc8158136 \h </w:instrText>
            </w:r>
            <w:r w:rsidR="00403373" w:rsidRPr="009615FD">
              <w:rPr>
                <w:noProof/>
                <w:webHidden/>
              </w:rPr>
            </w:r>
            <w:r w:rsidR="00403373" w:rsidRPr="009615FD">
              <w:rPr>
                <w:noProof/>
                <w:webHidden/>
              </w:rPr>
              <w:fldChar w:fldCharType="separate"/>
            </w:r>
            <w:r w:rsidR="00403373" w:rsidRPr="009615FD">
              <w:rPr>
                <w:noProof/>
                <w:webHidden/>
              </w:rPr>
              <w:t>67</w:t>
            </w:r>
            <w:r w:rsidR="00403373" w:rsidRPr="009615FD">
              <w:rPr>
                <w:noProof/>
                <w:webHidden/>
              </w:rPr>
              <w:fldChar w:fldCharType="end"/>
            </w:r>
          </w:hyperlink>
        </w:p>
        <w:p w14:paraId="7769E2A4" w14:textId="3C61A1DA" w:rsidR="00403373" w:rsidRPr="009615FD" w:rsidRDefault="0071021B" w:rsidP="00734555">
          <w:pPr>
            <w:pStyle w:val="TOC3"/>
            <w:rPr>
              <w:rFonts w:eastAsiaTheme="minorEastAsia"/>
              <w:noProof/>
              <w:sz w:val="21"/>
              <w:szCs w:val="24"/>
            </w:rPr>
          </w:pPr>
          <w:hyperlink w:anchor="_Toc8158137" w:history="1">
            <w:r w:rsidR="00403373" w:rsidRPr="009615FD">
              <w:rPr>
                <w:rStyle w:val="af5"/>
                <w:rFonts w:ascii="Book Antiqua" w:hAnsi="Book Antiqua"/>
                <w:noProof/>
              </w:rPr>
              <w:t>5.6.2.</w:t>
            </w:r>
            <w:r w:rsidR="00403373" w:rsidRPr="009615FD">
              <w:rPr>
                <w:rFonts w:eastAsiaTheme="minorEastAsia"/>
                <w:noProof/>
                <w:sz w:val="21"/>
                <w:szCs w:val="24"/>
              </w:rPr>
              <w:tab/>
            </w:r>
            <w:r w:rsidR="00403373" w:rsidRPr="009615FD">
              <w:rPr>
                <w:rStyle w:val="af5"/>
                <w:rFonts w:ascii="Book Antiqua" w:hAnsi="Book Antiqua"/>
                <w:noProof/>
              </w:rPr>
              <w:t>场内持仓的查看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_Toc8158137 \h </w:instrText>
            </w:r>
            <w:r w:rsidR="00403373" w:rsidRPr="009615FD">
              <w:rPr>
                <w:noProof/>
                <w:webHidden/>
              </w:rPr>
            </w:r>
            <w:r w:rsidR="00403373" w:rsidRPr="009615FD">
              <w:rPr>
                <w:noProof/>
                <w:webHidden/>
              </w:rPr>
              <w:fldChar w:fldCharType="separate"/>
            </w:r>
            <w:r w:rsidR="00403373" w:rsidRPr="009615FD">
              <w:rPr>
                <w:noProof/>
                <w:webHidden/>
              </w:rPr>
              <w:t>68</w:t>
            </w:r>
            <w:r w:rsidR="00403373" w:rsidRPr="009615FD">
              <w:rPr>
                <w:noProof/>
                <w:webHidden/>
              </w:rPr>
              <w:fldChar w:fldCharType="end"/>
            </w:r>
          </w:hyperlink>
        </w:p>
        <w:p w14:paraId="342896EE" w14:textId="0990CC63" w:rsidR="00403373" w:rsidRPr="009615FD" w:rsidRDefault="0071021B" w:rsidP="00403373">
          <w:pPr>
            <w:pStyle w:val="TOC2"/>
            <w:rPr>
              <w:rFonts w:ascii="Book Antiqua" w:eastAsiaTheme="minorEastAsia" w:hAnsi="Book Antiqua"/>
              <w:noProof/>
              <w:sz w:val="21"/>
              <w:szCs w:val="24"/>
            </w:rPr>
          </w:pPr>
          <w:hyperlink w:anchor="_Toc8158138" w:history="1">
            <w:r w:rsidR="00403373" w:rsidRPr="009615FD">
              <w:rPr>
                <w:rStyle w:val="af5"/>
                <w:rFonts w:ascii="Book Antiqua" w:hAnsi="Book Antiqua"/>
                <w:noProof/>
              </w:rPr>
              <w:t>5.7.</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投资组合管理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_Toc8158138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70</w:t>
            </w:r>
            <w:r w:rsidR="00403373" w:rsidRPr="009615FD">
              <w:rPr>
                <w:rFonts w:ascii="Book Antiqua" w:hAnsi="Book Antiqua"/>
                <w:noProof/>
                <w:webHidden/>
              </w:rPr>
              <w:fldChar w:fldCharType="end"/>
            </w:r>
          </w:hyperlink>
        </w:p>
        <w:p w14:paraId="1432EAED" w14:textId="5AD04D59" w:rsidR="00403373" w:rsidRPr="009615FD" w:rsidRDefault="0071021B" w:rsidP="00734555">
          <w:pPr>
            <w:pStyle w:val="TOC3"/>
            <w:rPr>
              <w:rFonts w:eastAsiaTheme="minorEastAsia"/>
              <w:noProof/>
              <w:sz w:val="21"/>
              <w:szCs w:val="24"/>
            </w:rPr>
          </w:pPr>
          <w:hyperlink w:anchor="_Toc8158139" w:history="1">
            <w:r w:rsidR="00403373" w:rsidRPr="009615FD">
              <w:rPr>
                <w:rStyle w:val="af5"/>
                <w:rFonts w:ascii="Book Antiqua" w:hAnsi="Book Antiqua"/>
                <w:noProof/>
              </w:rPr>
              <w:t>5.7.1.</w:t>
            </w:r>
            <w:r w:rsidR="00403373" w:rsidRPr="009615FD">
              <w:rPr>
                <w:rFonts w:eastAsiaTheme="minorEastAsia"/>
                <w:noProof/>
                <w:sz w:val="21"/>
                <w:szCs w:val="24"/>
              </w:rPr>
              <w:tab/>
            </w:r>
            <w:r w:rsidR="00403373" w:rsidRPr="009615FD">
              <w:rPr>
                <w:rStyle w:val="af5"/>
                <w:rFonts w:ascii="Book Antiqua" w:hAnsi="Book Antiqua"/>
                <w:noProof/>
              </w:rPr>
              <w:t>新增投资组合</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_Toc8158139 \h </w:instrText>
            </w:r>
            <w:r w:rsidR="00403373" w:rsidRPr="009615FD">
              <w:rPr>
                <w:noProof/>
                <w:webHidden/>
              </w:rPr>
            </w:r>
            <w:r w:rsidR="00403373" w:rsidRPr="009615FD">
              <w:rPr>
                <w:noProof/>
                <w:webHidden/>
              </w:rPr>
              <w:fldChar w:fldCharType="separate"/>
            </w:r>
            <w:r w:rsidR="00403373" w:rsidRPr="009615FD">
              <w:rPr>
                <w:noProof/>
                <w:webHidden/>
              </w:rPr>
              <w:t>70</w:t>
            </w:r>
            <w:r w:rsidR="00403373" w:rsidRPr="009615FD">
              <w:rPr>
                <w:noProof/>
                <w:webHidden/>
              </w:rPr>
              <w:fldChar w:fldCharType="end"/>
            </w:r>
          </w:hyperlink>
        </w:p>
        <w:p w14:paraId="006B3E00" w14:textId="4BB9A05C" w:rsidR="00403373" w:rsidRPr="009615FD" w:rsidRDefault="0071021B" w:rsidP="00734555">
          <w:pPr>
            <w:pStyle w:val="TOC3"/>
            <w:rPr>
              <w:rFonts w:eastAsiaTheme="minorEastAsia"/>
              <w:noProof/>
              <w:sz w:val="21"/>
              <w:szCs w:val="24"/>
            </w:rPr>
          </w:pPr>
          <w:hyperlink w:anchor="_Toc8158140" w:history="1">
            <w:r w:rsidR="00403373" w:rsidRPr="009615FD">
              <w:rPr>
                <w:rStyle w:val="af5"/>
                <w:rFonts w:ascii="Book Antiqua" w:hAnsi="Book Antiqua"/>
                <w:noProof/>
              </w:rPr>
              <w:t>5.7.2.</w:t>
            </w:r>
            <w:r w:rsidR="00403373" w:rsidRPr="009615FD">
              <w:rPr>
                <w:rFonts w:eastAsiaTheme="minorEastAsia"/>
                <w:noProof/>
                <w:sz w:val="21"/>
                <w:szCs w:val="24"/>
              </w:rPr>
              <w:tab/>
            </w:r>
            <w:r w:rsidR="00403373" w:rsidRPr="009615FD">
              <w:rPr>
                <w:rStyle w:val="af5"/>
                <w:rFonts w:ascii="Book Antiqua" w:hAnsi="Book Antiqua"/>
                <w:noProof/>
              </w:rPr>
              <w:t>维护投资组合</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_Toc8158140 \h </w:instrText>
            </w:r>
            <w:r w:rsidR="00403373" w:rsidRPr="009615FD">
              <w:rPr>
                <w:noProof/>
                <w:webHidden/>
              </w:rPr>
            </w:r>
            <w:r w:rsidR="00403373" w:rsidRPr="009615FD">
              <w:rPr>
                <w:noProof/>
                <w:webHidden/>
              </w:rPr>
              <w:fldChar w:fldCharType="separate"/>
            </w:r>
            <w:r w:rsidR="00403373" w:rsidRPr="009615FD">
              <w:rPr>
                <w:noProof/>
                <w:webHidden/>
              </w:rPr>
              <w:t>70</w:t>
            </w:r>
            <w:r w:rsidR="00403373" w:rsidRPr="009615FD">
              <w:rPr>
                <w:noProof/>
                <w:webHidden/>
              </w:rPr>
              <w:fldChar w:fldCharType="end"/>
            </w:r>
          </w:hyperlink>
        </w:p>
        <w:p w14:paraId="2D362672" w14:textId="1F328504" w:rsidR="00403373" w:rsidRPr="009615FD" w:rsidRDefault="0071021B" w:rsidP="00403373">
          <w:pPr>
            <w:pStyle w:val="TOC2"/>
            <w:rPr>
              <w:rFonts w:ascii="Book Antiqua" w:eastAsiaTheme="minorEastAsia" w:hAnsi="Book Antiqua"/>
              <w:noProof/>
              <w:sz w:val="21"/>
              <w:szCs w:val="24"/>
            </w:rPr>
          </w:pPr>
          <w:hyperlink w:anchor="_Toc8158141" w:history="1">
            <w:r w:rsidR="00403373" w:rsidRPr="009615FD">
              <w:rPr>
                <w:rStyle w:val="af5"/>
                <w:rFonts w:ascii="Book Antiqua" w:hAnsi="Book Antiqua"/>
                <w:noProof/>
              </w:rPr>
              <w:t>5.8.</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交易文档</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_Toc8158141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71</w:t>
            </w:r>
            <w:r w:rsidR="00403373" w:rsidRPr="009615FD">
              <w:rPr>
                <w:rFonts w:ascii="Book Antiqua" w:hAnsi="Book Antiqua"/>
                <w:noProof/>
                <w:webHidden/>
              </w:rPr>
              <w:fldChar w:fldCharType="end"/>
            </w:r>
          </w:hyperlink>
        </w:p>
        <w:p w14:paraId="116DAFD8" w14:textId="436FDC94" w:rsidR="00403373" w:rsidRPr="009615FD" w:rsidRDefault="0071021B">
          <w:pPr>
            <w:pStyle w:val="TOC1"/>
            <w:tabs>
              <w:tab w:val="left" w:pos="1260"/>
            </w:tabs>
            <w:rPr>
              <w:rFonts w:ascii="Book Antiqua" w:eastAsiaTheme="minorEastAsia" w:hAnsi="Book Antiqua"/>
              <w:noProof/>
              <w:sz w:val="21"/>
              <w:szCs w:val="24"/>
            </w:rPr>
          </w:pPr>
          <w:hyperlink w:anchor="_Toc8158142" w:history="1">
            <w:r w:rsidR="00403373" w:rsidRPr="009615FD">
              <w:rPr>
                <w:rStyle w:val="af5"/>
                <w:rFonts w:ascii="Book Antiqua" w:hAnsi="Book Antiqua"/>
                <w:noProof/>
              </w:rPr>
              <w:t>第六章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风险管理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_Toc8158142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73</w:t>
            </w:r>
            <w:r w:rsidR="00403373" w:rsidRPr="009615FD">
              <w:rPr>
                <w:rFonts w:ascii="Book Antiqua" w:hAnsi="Book Antiqua"/>
                <w:noProof/>
                <w:webHidden/>
              </w:rPr>
              <w:fldChar w:fldCharType="end"/>
            </w:r>
          </w:hyperlink>
        </w:p>
        <w:p w14:paraId="37FFBAF0" w14:textId="2F090325" w:rsidR="00403373" w:rsidRPr="009615FD" w:rsidRDefault="0071021B" w:rsidP="00403373">
          <w:pPr>
            <w:pStyle w:val="TOC2"/>
            <w:rPr>
              <w:rFonts w:ascii="Book Antiqua" w:eastAsiaTheme="minorEastAsia" w:hAnsi="Book Antiqua"/>
              <w:noProof/>
              <w:sz w:val="21"/>
              <w:szCs w:val="24"/>
            </w:rPr>
          </w:pPr>
          <w:hyperlink w:anchor="_Toc8158144" w:history="1">
            <w:r w:rsidR="00403373" w:rsidRPr="009615FD">
              <w:rPr>
                <w:rStyle w:val="af5"/>
                <w:rFonts w:ascii="Book Antiqua" w:hAnsi="Book Antiqua"/>
                <w:noProof/>
              </w:rPr>
              <w:t>6.1.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持仓明细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_Toc8158144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73</w:t>
            </w:r>
            <w:r w:rsidR="00403373" w:rsidRPr="009615FD">
              <w:rPr>
                <w:rFonts w:ascii="Book Antiqua" w:hAnsi="Book Antiqua"/>
                <w:noProof/>
                <w:webHidden/>
              </w:rPr>
              <w:fldChar w:fldCharType="end"/>
            </w:r>
          </w:hyperlink>
        </w:p>
        <w:p w14:paraId="68B353A0" w14:textId="7A18170A" w:rsidR="00403373" w:rsidRPr="009615FD" w:rsidRDefault="0071021B" w:rsidP="00734555">
          <w:pPr>
            <w:pStyle w:val="TOC3"/>
            <w:rPr>
              <w:rFonts w:eastAsiaTheme="minorEastAsia"/>
              <w:noProof/>
              <w:sz w:val="21"/>
              <w:szCs w:val="24"/>
            </w:rPr>
          </w:pPr>
          <w:hyperlink w:anchor="_Toc8158145" w:history="1">
            <w:r w:rsidR="00403373" w:rsidRPr="009615FD">
              <w:rPr>
                <w:rStyle w:val="af5"/>
                <w:rFonts w:ascii="Book Antiqua" w:hAnsi="Book Antiqua"/>
                <w:noProof/>
              </w:rPr>
              <w:t>6.1.1.</w:t>
            </w:r>
            <w:r w:rsidR="00403373" w:rsidRPr="009615FD">
              <w:rPr>
                <w:rFonts w:eastAsiaTheme="minorEastAsia"/>
                <w:noProof/>
                <w:sz w:val="21"/>
                <w:szCs w:val="24"/>
              </w:rPr>
              <w:tab/>
            </w:r>
            <w:r w:rsidR="00403373" w:rsidRPr="009615FD">
              <w:rPr>
                <w:rStyle w:val="af5"/>
                <w:rFonts w:ascii="Book Antiqua" w:hAnsi="Book Antiqua"/>
                <w:noProof/>
              </w:rPr>
              <w:t>持仓明细的查看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_Toc8158145 \h </w:instrText>
            </w:r>
            <w:r w:rsidR="00403373" w:rsidRPr="009615FD">
              <w:rPr>
                <w:noProof/>
                <w:webHidden/>
              </w:rPr>
            </w:r>
            <w:r w:rsidR="00403373" w:rsidRPr="009615FD">
              <w:rPr>
                <w:noProof/>
                <w:webHidden/>
              </w:rPr>
              <w:fldChar w:fldCharType="separate"/>
            </w:r>
            <w:r w:rsidR="00403373" w:rsidRPr="009615FD">
              <w:rPr>
                <w:noProof/>
                <w:webHidden/>
              </w:rPr>
              <w:t>73</w:t>
            </w:r>
            <w:r w:rsidR="00403373" w:rsidRPr="009615FD">
              <w:rPr>
                <w:noProof/>
                <w:webHidden/>
              </w:rPr>
              <w:fldChar w:fldCharType="end"/>
            </w:r>
          </w:hyperlink>
        </w:p>
        <w:p w14:paraId="429C1FC1" w14:textId="529E0614" w:rsidR="00403373" w:rsidRPr="009615FD" w:rsidRDefault="0071021B" w:rsidP="00403373">
          <w:pPr>
            <w:pStyle w:val="TOC2"/>
            <w:rPr>
              <w:rFonts w:ascii="Book Antiqua" w:eastAsiaTheme="minorEastAsia" w:hAnsi="Book Antiqua"/>
              <w:noProof/>
              <w:sz w:val="21"/>
              <w:szCs w:val="24"/>
            </w:rPr>
          </w:pPr>
          <w:hyperlink w:anchor="_Toc8158146" w:history="1">
            <w:r w:rsidR="00403373" w:rsidRPr="009615FD">
              <w:rPr>
                <w:rStyle w:val="af5"/>
                <w:rFonts w:ascii="Book Antiqua" w:hAnsi="Book Antiqua"/>
                <w:noProof/>
              </w:rPr>
              <w:t>6.2.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标的风险</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_Toc8158146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75</w:t>
            </w:r>
            <w:r w:rsidR="00403373" w:rsidRPr="009615FD">
              <w:rPr>
                <w:rFonts w:ascii="Book Antiqua" w:hAnsi="Book Antiqua"/>
                <w:noProof/>
                <w:webHidden/>
              </w:rPr>
              <w:fldChar w:fldCharType="end"/>
            </w:r>
          </w:hyperlink>
        </w:p>
        <w:p w14:paraId="7A7B07E6" w14:textId="11D6FCFB" w:rsidR="00403373" w:rsidRPr="009615FD" w:rsidRDefault="0071021B" w:rsidP="00734555">
          <w:pPr>
            <w:pStyle w:val="TOC3"/>
            <w:rPr>
              <w:rFonts w:eastAsiaTheme="minorEastAsia"/>
              <w:noProof/>
              <w:sz w:val="21"/>
              <w:szCs w:val="24"/>
            </w:rPr>
          </w:pPr>
          <w:hyperlink w:anchor="_Toc8158147" w:history="1">
            <w:r w:rsidR="00403373" w:rsidRPr="009615FD">
              <w:rPr>
                <w:rStyle w:val="af5"/>
                <w:rFonts w:ascii="Book Antiqua" w:hAnsi="Book Antiqua"/>
                <w:noProof/>
              </w:rPr>
              <w:t>6.2.1.</w:t>
            </w:r>
            <w:r w:rsidR="00403373" w:rsidRPr="009615FD">
              <w:rPr>
                <w:rFonts w:eastAsiaTheme="minorEastAsia"/>
                <w:noProof/>
                <w:sz w:val="21"/>
                <w:szCs w:val="24"/>
              </w:rPr>
              <w:tab/>
            </w:r>
            <w:r w:rsidR="00403373" w:rsidRPr="009615FD">
              <w:rPr>
                <w:rStyle w:val="af5"/>
                <w:rFonts w:ascii="Book Antiqua" w:hAnsi="Book Antiqua"/>
                <w:noProof/>
              </w:rPr>
              <w:t>标的风险的查看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_Toc8158147 \h </w:instrText>
            </w:r>
            <w:r w:rsidR="00403373" w:rsidRPr="009615FD">
              <w:rPr>
                <w:noProof/>
                <w:webHidden/>
              </w:rPr>
            </w:r>
            <w:r w:rsidR="00403373" w:rsidRPr="009615FD">
              <w:rPr>
                <w:noProof/>
                <w:webHidden/>
              </w:rPr>
              <w:fldChar w:fldCharType="separate"/>
            </w:r>
            <w:r w:rsidR="00403373" w:rsidRPr="009615FD">
              <w:rPr>
                <w:noProof/>
                <w:webHidden/>
              </w:rPr>
              <w:t>75</w:t>
            </w:r>
            <w:r w:rsidR="00403373" w:rsidRPr="009615FD">
              <w:rPr>
                <w:noProof/>
                <w:webHidden/>
              </w:rPr>
              <w:fldChar w:fldCharType="end"/>
            </w:r>
          </w:hyperlink>
        </w:p>
        <w:p w14:paraId="5CEB0C1F" w14:textId="03BC63AC" w:rsidR="00403373" w:rsidRPr="009615FD" w:rsidRDefault="0071021B" w:rsidP="00403373">
          <w:pPr>
            <w:pStyle w:val="TOC2"/>
            <w:rPr>
              <w:rFonts w:ascii="Book Antiqua" w:eastAsiaTheme="minorEastAsia" w:hAnsi="Book Antiqua"/>
              <w:noProof/>
              <w:sz w:val="21"/>
              <w:szCs w:val="24"/>
            </w:rPr>
          </w:pPr>
          <w:hyperlink w:anchor="_Toc8158148" w:history="1">
            <w:r w:rsidR="00403373" w:rsidRPr="009615FD">
              <w:rPr>
                <w:rStyle w:val="af5"/>
                <w:rFonts w:ascii="Book Antiqua" w:hAnsi="Book Antiqua"/>
                <w:noProof/>
              </w:rPr>
              <w:t>6.3.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标的盈亏</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_Toc8158148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76</w:t>
            </w:r>
            <w:r w:rsidR="00403373" w:rsidRPr="009615FD">
              <w:rPr>
                <w:rFonts w:ascii="Book Antiqua" w:hAnsi="Book Antiqua"/>
                <w:noProof/>
                <w:webHidden/>
              </w:rPr>
              <w:fldChar w:fldCharType="end"/>
            </w:r>
          </w:hyperlink>
        </w:p>
        <w:p w14:paraId="403CEDFC" w14:textId="13E1E770" w:rsidR="00403373" w:rsidRPr="009615FD" w:rsidRDefault="0071021B" w:rsidP="00734555">
          <w:pPr>
            <w:pStyle w:val="TOC3"/>
            <w:rPr>
              <w:rFonts w:eastAsiaTheme="minorEastAsia"/>
              <w:noProof/>
              <w:sz w:val="21"/>
              <w:szCs w:val="24"/>
            </w:rPr>
          </w:pPr>
          <w:hyperlink w:anchor="_Toc8158149" w:history="1">
            <w:r w:rsidR="00403373" w:rsidRPr="009615FD">
              <w:rPr>
                <w:rStyle w:val="af5"/>
                <w:rFonts w:ascii="Book Antiqua" w:hAnsi="Book Antiqua"/>
                <w:noProof/>
              </w:rPr>
              <w:t>6.3.1.</w:t>
            </w:r>
            <w:r w:rsidR="00403373" w:rsidRPr="009615FD">
              <w:rPr>
                <w:rFonts w:eastAsiaTheme="minorEastAsia"/>
                <w:noProof/>
                <w:sz w:val="21"/>
                <w:szCs w:val="24"/>
              </w:rPr>
              <w:tab/>
            </w:r>
            <w:r w:rsidR="00403373" w:rsidRPr="009615FD">
              <w:rPr>
                <w:rStyle w:val="af5"/>
                <w:rFonts w:ascii="Book Antiqua" w:hAnsi="Book Antiqua"/>
                <w:noProof/>
              </w:rPr>
              <w:t>标的盈亏的查看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_Toc8158149 \h </w:instrText>
            </w:r>
            <w:r w:rsidR="00403373" w:rsidRPr="009615FD">
              <w:rPr>
                <w:noProof/>
                <w:webHidden/>
              </w:rPr>
            </w:r>
            <w:r w:rsidR="00403373" w:rsidRPr="009615FD">
              <w:rPr>
                <w:noProof/>
                <w:webHidden/>
              </w:rPr>
              <w:fldChar w:fldCharType="separate"/>
            </w:r>
            <w:r w:rsidR="00403373" w:rsidRPr="009615FD">
              <w:rPr>
                <w:noProof/>
                <w:webHidden/>
              </w:rPr>
              <w:t>76</w:t>
            </w:r>
            <w:r w:rsidR="00403373" w:rsidRPr="009615FD">
              <w:rPr>
                <w:noProof/>
                <w:webHidden/>
              </w:rPr>
              <w:fldChar w:fldCharType="end"/>
            </w:r>
          </w:hyperlink>
        </w:p>
        <w:p w14:paraId="7C82A586" w14:textId="61A23E1E" w:rsidR="00403373" w:rsidRPr="009615FD" w:rsidRDefault="0071021B" w:rsidP="00403373">
          <w:pPr>
            <w:pStyle w:val="TOC2"/>
            <w:rPr>
              <w:rFonts w:ascii="Book Antiqua" w:eastAsiaTheme="minorEastAsia" w:hAnsi="Book Antiqua"/>
              <w:noProof/>
              <w:sz w:val="21"/>
              <w:szCs w:val="24"/>
            </w:rPr>
          </w:pPr>
          <w:hyperlink w:anchor="_Toc8158150" w:history="1">
            <w:r w:rsidR="00403373" w:rsidRPr="009615FD">
              <w:rPr>
                <w:rStyle w:val="af5"/>
                <w:rFonts w:ascii="Book Antiqua" w:hAnsi="Book Antiqua"/>
                <w:noProof/>
              </w:rPr>
              <w:t>6.4.</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定制化报告</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_Toc8158150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78</w:t>
            </w:r>
            <w:r w:rsidR="00403373" w:rsidRPr="009615FD">
              <w:rPr>
                <w:rFonts w:ascii="Book Antiqua" w:hAnsi="Book Antiqua"/>
                <w:noProof/>
                <w:webHidden/>
              </w:rPr>
              <w:fldChar w:fldCharType="end"/>
            </w:r>
          </w:hyperlink>
        </w:p>
        <w:p w14:paraId="3B1502BC" w14:textId="6A39C093" w:rsidR="00403373" w:rsidRPr="009615FD" w:rsidRDefault="0071021B" w:rsidP="00403373">
          <w:pPr>
            <w:pStyle w:val="TOC2"/>
            <w:rPr>
              <w:rFonts w:ascii="Book Antiqua" w:eastAsiaTheme="minorEastAsia" w:hAnsi="Book Antiqua"/>
              <w:noProof/>
              <w:sz w:val="21"/>
              <w:szCs w:val="24"/>
            </w:rPr>
          </w:pPr>
          <w:hyperlink w:anchor="_Toc8158151" w:history="1">
            <w:r w:rsidR="00403373" w:rsidRPr="009615FD">
              <w:rPr>
                <w:rStyle w:val="af5"/>
                <w:rFonts w:ascii="Book Antiqua" w:hAnsi="Book Antiqua"/>
                <w:noProof/>
              </w:rPr>
              <w:t>6.5.</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到期合约</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_Toc8158151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79</w:t>
            </w:r>
            <w:r w:rsidR="00403373" w:rsidRPr="009615FD">
              <w:rPr>
                <w:rFonts w:ascii="Book Antiqua" w:hAnsi="Book Antiqua"/>
                <w:noProof/>
                <w:webHidden/>
              </w:rPr>
              <w:fldChar w:fldCharType="end"/>
            </w:r>
          </w:hyperlink>
        </w:p>
        <w:p w14:paraId="3016C648" w14:textId="40AFDE18" w:rsidR="00403373" w:rsidRPr="009615FD" w:rsidRDefault="0071021B" w:rsidP="00403373">
          <w:pPr>
            <w:pStyle w:val="TOC2"/>
            <w:rPr>
              <w:rFonts w:ascii="Book Antiqua" w:eastAsiaTheme="minorEastAsia" w:hAnsi="Book Antiqua"/>
              <w:noProof/>
              <w:sz w:val="21"/>
              <w:szCs w:val="24"/>
            </w:rPr>
          </w:pPr>
          <w:hyperlink w:anchor="_Toc8158152" w:history="1">
            <w:r w:rsidR="00403373" w:rsidRPr="009615FD">
              <w:rPr>
                <w:rStyle w:val="af5"/>
                <w:rFonts w:ascii="Book Antiqua" w:hAnsi="Book Antiqua"/>
                <w:noProof/>
              </w:rPr>
              <w:t>6.6.</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投资组合风险</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80</w:t>
            </w:r>
            <w:r w:rsidR="00403373" w:rsidRPr="009615FD">
              <w:rPr>
                <w:rFonts w:ascii="Book Antiqua" w:hAnsi="Book Antiqua"/>
                <w:noProof/>
                <w:webHidden/>
              </w:rPr>
              <w:fldChar w:fldCharType="end"/>
            </w:r>
          </w:hyperlink>
        </w:p>
        <w:p w14:paraId="74C185C7" w14:textId="0CEB2184" w:rsidR="00403373" w:rsidRPr="009615FD" w:rsidRDefault="0071021B">
          <w:pPr>
            <w:pStyle w:val="TOC1"/>
            <w:tabs>
              <w:tab w:val="left" w:pos="1260"/>
            </w:tabs>
            <w:rPr>
              <w:rFonts w:ascii="Book Antiqua" w:eastAsiaTheme="minorEastAsia" w:hAnsi="Book Antiqua"/>
              <w:noProof/>
              <w:sz w:val="21"/>
              <w:szCs w:val="24"/>
            </w:rPr>
          </w:pPr>
          <w:hyperlink w:anchor="_Toc8158153" w:history="1">
            <w:r w:rsidR="00403373" w:rsidRPr="009615FD">
              <w:rPr>
                <w:rStyle w:val="af5"/>
                <w:rFonts w:ascii="Book Antiqua" w:hAnsi="Book Antiqua"/>
                <w:noProof/>
              </w:rPr>
              <w:t>第七章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报告</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_Toc8158153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81</w:t>
            </w:r>
            <w:r w:rsidR="00403373" w:rsidRPr="009615FD">
              <w:rPr>
                <w:rFonts w:ascii="Book Antiqua" w:hAnsi="Book Antiqua"/>
                <w:noProof/>
                <w:webHidden/>
              </w:rPr>
              <w:fldChar w:fldCharType="end"/>
            </w:r>
          </w:hyperlink>
        </w:p>
        <w:p w14:paraId="3F362A64" w14:textId="532E30C3" w:rsidR="00403373" w:rsidRPr="009615FD" w:rsidRDefault="0071021B" w:rsidP="00403373">
          <w:pPr>
            <w:pStyle w:val="TOC2"/>
            <w:rPr>
              <w:rFonts w:ascii="Book Antiqua" w:eastAsiaTheme="minorEastAsia" w:hAnsi="Book Antiqua"/>
              <w:noProof/>
              <w:sz w:val="21"/>
              <w:szCs w:val="24"/>
            </w:rPr>
          </w:pPr>
          <w:hyperlink w:anchor="_Toc8158155" w:history="1">
            <w:r w:rsidR="00403373" w:rsidRPr="009615FD">
              <w:rPr>
                <w:rStyle w:val="af5"/>
                <w:rFonts w:ascii="Book Antiqua" w:hAnsi="Book Antiqua"/>
                <w:noProof/>
              </w:rPr>
              <w:t>7.1.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标的物情景分析</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82</w:t>
            </w:r>
            <w:r w:rsidR="00403373" w:rsidRPr="009615FD">
              <w:rPr>
                <w:rFonts w:ascii="Book Antiqua" w:hAnsi="Book Antiqua"/>
                <w:noProof/>
                <w:webHidden/>
              </w:rPr>
              <w:fldChar w:fldCharType="end"/>
            </w:r>
          </w:hyperlink>
        </w:p>
        <w:p w14:paraId="1C0504FD" w14:textId="573A2E24" w:rsidR="00403373" w:rsidRPr="009615FD" w:rsidRDefault="0071021B" w:rsidP="00734555">
          <w:pPr>
            <w:pStyle w:val="TOC3"/>
            <w:rPr>
              <w:rFonts w:eastAsiaTheme="minorEastAsia"/>
              <w:noProof/>
              <w:sz w:val="21"/>
              <w:szCs w:val="24"/>
            </w:rPr>
          </w:pPr>
          <w:hyperlink w:anchor="_Toc8158156" w:history="1">
            <w:r w:rsidR="00403373" w:rsidRPr="009615FD">
              <w:rPr>
                <w:rStyle w:val="af5"/>
                <w:rFonts w:ascii="Book Antiqua" w:hAnsi="Book Antiqua"/>
                <w:noProof/>
              </w:rPr>
              <w:t>7.1.1.</w:t>
            </w:r>
            <w:r w:rsidR="00403373" w:rsidRPr="009615FD">
              <w:rPr>
                <w:rFonts w:eastAsiaTheme="minorEastAsia"/>
                <w:noProof/>
                <w:sz w:val="21"/>
                <w:szCs w:val="24"/>
              </w:rPr>
              <w:tab/>
            </w:r>
            <w:r w:rsidR="00403373" w:rsidRPr="009615FD">
              <w:rPr>
                <w:rStyle w:val="af5"/>
                <w:rFonts w:ascii="Book Antiqua" w:hAnsi="Book Antiqua"/>
                <w:noProof/>
              </w:rPr>
              <w:t>标的物情景分析报告查看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_Toc8158156 \h </w:instrText>
            </w:r>
            <w:r w:rsidR="00403373" w:rsidRPr="009615FD">
              <w:rPr>
                <w:noProof/>
                <w:webHidden/>
              </w:rPr>
            </w:r>
            <w:r w:rsidR="00403373" w:rsidRPr="009615FD">
              <w:rPr>
                <w:noProof/>
                <w:webHidden/>
              </w:rPr>
              <w:fldChar w:fldCharType="separate"/>
            </w:r>
            <w:r w:rsidR="00403373" w:rsidRPr="009615FD">
              <w:rPr>
                <w:noProof/>
                <w:webHidden/>
              </w:rPr>
              <w:t>82</w:t>
            </w:r>
            <w:r w:rsidR="00403373" w:rsidRPr="009615FD">
              <w:rPr>
                <w:noProof/>
                <w:webHidden/>
              </w:rPr>
              <w:fldChar w:fldCharType="end"/>
            </w:r>
          </w:hyperlink>
        </w:p>
        <w:p w14:paraId="079D1C67" w14:textId="7C90CD79" w:rsidR="00403373" w:rsidRPr="009615FD" w:rsidRDefault="0071021B" w:rsidP="00403373">
          <w:pPr>
            <w:pStyle w:val="TOC2"/>
            <w:rPr>
              <w:rFonts w:ascii="Book Antiqua" w:eastAsiaTheme="minorEastAsia" w:hAnsi="Book Antiqua"/>
              <w:noProof/>
              <w:sz w:val="21"/>
              <w:szCs w:val="24"/>
            </w:rPr>
          </w:pPr>
          <w:hyperlink w:anchor="_Toc8158157" w:history="1">
            <w:r w:rsidR="00403373" w:rsidRPr="009615FD">
              <w:rPr>
                <w:rStyle w:val="af5"/>
                <w:rFonts w:ascii="Book Antiqua" w:hAnsi="Book Antiqua"/>
                <w:noProof/>
              </w:rPr>
              <w:t>7.2.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持仓明细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83</w:t>
            </w:r>
            <w:r w:rsidR="00403373" w:rsidRPr="009615FD">
              <w:rPr>
                <w:rFonts w:ascii="Book Antiqua" w:hAnsi="Book Antiqua"/>
                <w:noProof/>
                <w:webHidden/>
              </w:rPr>
              <w:fldChar w:fldCharType="end"/>
            </w:r>
          </w:hyperlink>
        </w:p>
        <w:p w14:paraId="315761A1" w14:textId="2F08E68B" w:rsidR="00403373" w:rsidRPr="009615FD" w:rsidRDefault="0071021B" w:rsidP="00734555">
          <w:pPr>
            <w:pStyle w:val="TOC3"/>
            <w:rPr>
              <w:rFonts w:eastAsiaTheme="minorEastAsia"/>
              <w:noProof/>
              <w:sz w:val="21"/>
              <w:szCs w:val="24"/>
            </w:rPr>
          </w:pPr>
          <w:hyperlink w:anchor="_Toc8158158" w:history="1">
            <w:r w:rsidR="00403373" w:rsidRPr="009615FD">
              <w:rPr>
                <w:rStyle w:val="af5"/>
                <w:rFonts w:ascii="Book Antiqua" w:hAnsi="Book Antiqua"/>
                <w:noProof/>
              </w:rPr>
              <w:t>7.2.1.</w:t>
            </w:r>
            <w:r w:rsidR="00403373" w:rsidRPr="009615FD">
              <w:rPr>
                <w:rFonts w:eastAsiaTheme="minorEastAsia"/>
                <w:noProof/>
                <w:sz w:val="21"/>
                <w:szCs w:val="24"/>
              </w:rPr>
              <w:tab/>
            </w:r>
            <w:r w:rsidR="00403373" w:rsidRPr="009615FD">
              <w:rPr>
                <w:rStyle w:val="af5"/>
                <w:rFonts w:ascii="Book Antiqua" w:hAnsi="Book Antiqua"/>
                <w:noProof/>
              </w:rPr>
              <w:t>持仓明细报告查看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_Toc8158158 \h </w:instrText>
            </w:r>
            <w:r w:rsidR="00403373" w:rsidRPr="009615FD">
              <w:rPr>
                <w:noProof/>
                <w:webHidden/>
              </w:rPr>
            </w:r>
            <w:r w:rsidR="00403373" w:rsidRPr="009615FD">
              <w:rPr>
                <w:noProof/>
                <w:webHidden/>
              </w:rPr>
              <w:fldChar w:fldCharType="separate"/>
            </w:r>
            <w:r w:rsidR="00403373" w:rsidRPr="009615FD">
              <w:rPr>
                <w:noProof/>
                <w:webHidden/>
              </w:rPr>
              <w:t>84</w:t>
            </w:r>
            <w:r w:rsidR="00403373" w:rsidRPr="009615FD">
              <w:rPr>
                <w:noProof/>
                <w:webHidden/>
              </w:rPr>
              <w:fldChar w:fldCharType="end"/>
            </w:r>
          </w:hyperlink>
        </w:p>
        <w:p w14:paraId="00491889" w14:textId="2C5B6C37" w:rsidR="00403373" w:rsidRPr="009615FD" w:rsidRDefault="0071021B" w:rsidP="00403373">
          <w:pPr>
            <w:pStyle w:val="TOC2"/>
            <w:rPr>
              <w:rFonts w:ascii="Book Antiqua" w:eastAsiaTheme="minorEastAsia" w:hAnsi="Book Antiqua"/>
              <w:noProof/>
              <w:sz w:val="21"/>
              <w:szCs w:val="24"/>
            </w:rPr>
          </w:pPr>
          <w:hyperlink w:anchor="_Toc8158159" w:history="1">
            <w:r w:rsidR="00403373" w:rsidRPr="009615FD">
              <w:rPr>
                <w:rStyle w:val="af5"/>
                <w:rFonts w:ascii="Book Antiqua" w:hAnsi="Book Antiqua"/>
                <w:noProof/>
              </w:rPr>
              <w:t>7.3.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汇总日盈亏</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_Toc8158159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85</w:t>
            </w:r>
            <w:r w:rsidR="00403373" w:rsidRPr="009615FD">
              <w:rPr>
                <w:rFonts w:ascii="Book Antiqua" w:hAnsi="Book Antiqua"/>
                <w:noProof/>
                <w:webHidden/>
              </w:rPr>
              <w:fldChar w:fldCharType="end"/>
            </w:r>
          </w:hyperlink>
        </w:p>
        <w:p w14:paraId="0F3EF858" w14:textId="7BCCB596" w:rsidR="00403373" w:rsidRPr="009615FD" w:rsidRDefault="0071021B" w:rsidP="00734555">
          <w:pPr>
            <w:pStyle w:val="TOC3"/>
            <w:rPr>
              <w:rFonts w:eastAsiaTheme="minorEastAsia"/>
              <w:noProof/>
              <w:sz w:val="21"/>
              <w:szCs w:val="24"/>
            </w:rPr>
          </w:pPr>
          <w:hyperlink w:anchor="_Toc8158160" w:history="1">
            <w:r w:rsidR="00403373" w:rsidRPr="009615FD">
              <w:rPr>
                <w:rStyle w:val="af5"/>
                <w:rFonts w:ascii="Book Antiqua" w:hAnsi="Book Antiqua"/>
                <w:noProof/>
              </w:rPr>
              <w:t>7.3.1.</w:t>
            </w:r>
            <w:r w:rsidR="00403373" w:rsidRPr="009615FD">
              <w:rPr>
                <w:rFonts w:eastAsiaTheme="minorEastAsia"/>
                <w:noProof/>
                <w:sz w:val="21"/>
                <w:szCs w:val="24"/>
              </w:rPr>
              <w:tab/>
            </w:r>
            <w:r w:rsidR="00403373" w:rsidRPr="009615FD">
              <w:rPr>
                <w:rStyle w:val="af5"/>
                <w:rFonts w:ascii="Book Antiqua" w:hAnsi="Book Antiqua"/>
                <w:noProof/>
              </w:rPr>
              <w:t>汇总日盈亏报告查看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_Toc8158160 \h </w:instrText>
            </w:r>
            <w:r w:rsidR="00403373" w:rsidRPr="009615FD">
              <w:rPr>
                <w:noProof/>
                <w:webHidden/>
              </w:rPr>
            </w:r>
            <w:r w:rsidR="00403373" w:rsidRPr="009615FD">
              <w:rPr>
                <w:noProof/>
                <w:webHidden/>
              </w:rPr>
              <w:fldChar w:fldCharType="separate"/>
            </w:r>
            <w:r w:rsidR="00403373" w:rsidRPr="009615FD">
              <w:rPr>
                <w:noProof/>
                <w:webHidden/>
              </w:rPr>
              <w:t>86</w:t>
            </w:r>
            <w:r w:rsidR="00403373" w:rsidRPr="009615FD">
              <w:rPr>
                <w:noProof/>
                <w:webHidden/>
              </w:rPr>
              <w:fldChar w:fldCharType="end"/>
            </w:r>
          </w:hyperlink>
        </w:p>
        <w:p w14:paraId="7DCA00C3" w14:textId="5F9C3E78" w:rsidR="00403373" w:rsidRPr="009615FD" w:rsidRDefault="0071021B" w:rsidP="00403373">
          <w:pPr>
            <w:pStyle w:val="TOC2"/>
            <w:rPr>
              <w:rFonts w:ascii="Book Antiqua" w:eastAsiaTheme="minorEastAsia" w:hAnsi="Book Antiqua"/>
              <w:noProof/>
              <w:sz w:val="21"/>
              <w:szCs w:val="24"/>
            </w:rPr>
          </w:pPr>
          <w:hyperlink w:anchor="_Toc8158161" w:history="1">
            <w:r w:rsidR="00403373" w:rsidRPr="009615FD">
              <w:rPr>
                <w:rStyle w:val="af5"/>
                <w:rFonts w:ascii="Book Antiqua" w:hAnsi="Book Antiqua"/>
                <w:noProof/>
              </w:rPr>
              <w:t>7.4.</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历史盈亏</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_Toc8158161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87</w:t>
            </w:r>
            <w:r w:rsidR="00403373" w:rsidRPr="009615FD">
              <w:rPr>
                <w:rFonts w:ascii="Book Antiqua" w:hAnsi="Book Antiqua"/>
                <w:noProof/>
                <w:webHidden/>
              </w:rPr>
              <w:fldChar w:fldCharType="end"/>
            </w:r>
          </w:hyperlink>
        </w:p>
        <w:p w14:paraId="498C3B45" w14:textId="592E5CC1" w:rsidR="00403373" w:rsidRPr="009615FD" w:rsidRDefault="0071021B" w:rsidP="00734555">
          <w:pPr>
            <w:pStyle w:val="TOC3"/>
            <w:rPr>
              <w:rFonts w:eastAsiaTheme="minorEastAsia"/>
              <w:noProof/>
              <w:sz w:val="21"/>
              <w:szCs w:val="24"/>
            </w:rPr>
          </w:pPr>
          <w:hyperlink w:anchor="_Toc8158162" w:history="1">
            <w:r w:rsidR="00403373" w:rsidRPr="009615FD">
              <w:rPr>
                <w:rStyle w:val="af5"/>
                <w:rFonts w:ascii="Book Antiqua" w:hAnsi="Book Antiqua"/>
                <w:noProof/>
              </w:rPr>
              <w:t>7.4.1.</w:t>
            </w:r>
            <w:r w:rsidR="00403373" w:rsidRPr="009615FD">
              <w:rPr>
                <w:rFonts w:eastAsiaTheme="minorEastAsia"/>
                <w:noProof/>
                <w:sz w:val="21"/>
                <w:szCs w:val="24"/>
              </w:rPr>
              <w:tab/>
            </w:r>
            <w:r w:rsidR="00403373" w:rsidRPr="009615FD">
              <w:rPr>
                <w:rStyle w:val="af5"/>
                <w:rFonts w:ascii="Book Antiqua" w:hAnsi="Book Antiqua"/>
                <w:noProof/>
              </w:rPr>
              <w:t>历史盈亏报告查看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_Toc8158162 \h </w:instrText>
            </w:r>
            <w:r w:rsidR="00403373" w:rsidRPr="009615FD">
              <w:rPr>
                <w:noProof/>
                <w:webHidden/>
              </w:rPr>
            </w:r>
            <w:r w:rsidR="00403373" w:rsidRPr="009615FD">
              <w:rPr>
                <w:noProof/>
                <w:webHidden/>
              </w:rPr>
              <w:fldChar w:fldCharType="separate"/>
            </w:r>
            <w:r w:rsidR="00403373" w:rsidRPr="009615FD">
              <w:rPr>
                <w:noProof/>
                <w:webHidden/>
              </w:rPr>
              <w:t>87</w:t>
            </w:r>
            <w:r w:rsidR="00403373" w:rsidRPr="009615FD">
              <w:rPr>
                <w:noProof/>
                <w:webHidden/>
              </w:rPr>
              <w:fldChar w:fldCharType="end"/>
            </w:r>
          </w:hyperlink>
        </w:p>
        <w:p w14:paraId="23CAB0D7" w14:textId="2297BC8D" w:rsidR="00403373" w:rsidRPr="009615FD" w:rsidRDefault="0071021B" w:rsidP="00403373">
          <w:pPr>
            <w:pStyle w:val="TOC2"/>
            <w:rPr>
              <w:rFonts w:ascii="Book Antiqua" w:eastAsiaTheme="minorEastAsia" w:hAnsi="Book Antiqua"/>
              <w:noProof/>
              <w:sz w:val="21"/>
              <w:szCs w:val="24"/>
            </w:rPr>
          </w:pPr>
          <w:hyperlink w:anchor="_Toc8158163" w:history="1">
            <w:r w:rsidR="00403373" w:rsidRPr="009615FD">
              <w:rPr>
                <w:rStyle w:val="af5"/>
                <w:rFonts w:ascii="Book Antiqua" w:hAnsi="Book Antiqua"/>
                <w:noProof/>
              </w:rPr>
              <w:t>7.5.</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交易报表</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_Toc8158163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88</w:t>
            </w:r>
            <w:r w:rsidR="00403373" w:rsidRPr="009615FD">
              <w:rPr>
                <w:rFonts w:ascii="Book Antiqua" w:hAnsi="Book Antiqua"/>
                <w:noProof/>
                <w:webHidden/>
              </w:rPr>
              <w:fldChar w:fldCharType="end"/>
            </w:r>
          </w:hyperlink>
        </w:p>
        <w:p w14:paraId="31EEFBBA" w14:textId="023BA12F" w:rsidR="00403373" w:rsidRPr="009615FD" w:rsidRDefault="0071021B" w:rsidP="00734555">
          <w:pPr>
            <w:pStyle w:val="TOC3"/>
            <w:rPr>
              <w:rFonts w:eastAsiaTheme="minorEastAsia"/>
              <w:noProof/>
              <w:sz w:val="21"/>
              <w:szCs w:val="24"/>
            </w:rPr>
          </w:pPr>
          <w:hyperlink w:anchor="_Toc8158164" w:history="1">
            <w:r w:rsidR="00403373" w:rsidRPr="009615FD">
              <w:rPr>
                <w:rStyle w:val="af5"/>
                <w:rFonts w:ascii="Book Antiqua" w:hAnsi="Book Antiqua"/>
                <w:noProof/>
              </w:rPr>
              <w:t>7.5.1.</w:t>
            </w:r>
            <w:r w:rsidR="00403373" w:rsidRPr="009615FD">
              <w:rPr>
                <w:rFonts w:eastAsiaTheme="minorEastAsia"/>
                <w:noProof/>
                <w:sz w:val="21"/>
                <w:szCs w:val="24"/>
              </w:rPr>
              <w:tab/>
            </w:r>
            <w:r w:rsidR="00403373" w:rsidRPr="009615FD">
              <w:rPr>
                <w:rStyle w:val="af5"/>
                <w:rFonts w:ascii="Book Antiqua" w:hAnsi="Book Antiqua"/>
                <w:noProof/>
              </w:rPr>
              <w:t>交易报表查看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_Toc8158164 \h </w:instrText>
            </w:r>
            <w:r w:rsidR="00403373" w:rsidRPr="009615FD">
              <w:rPr>
                <w:noProof/>
                <w:webHidden/>
              </w:rPr>
            </w:r>
            <w:r w:rsidR="00403373" w:rsidRPr="009615FD">
              <w:rPr>
                <w:noProof/>
                <w:webHidden/>
              </w:rPr>
              <w:fldChar w:fldCharType="separate"/>
            </w:r>
            <w:r w:rsidR="00403373" w:rsidRPr="009615FD">
              <w:rPr>
                <w:noProof/>
                <w:webHidden/>
              </w:rPr>
              <w:t>88</w:t>
            </w:r>
            <w:r w:rsidR="00403373" w:rsidRPr="009615FD">
              <w:rPr>
                <w:noProof/>
                <w:webHidden/>
              </w:rPr>
              <w:fldChar w:fldCharType="end"/>
            </w:r>
          </w:hyperlink>
        </w:p>
        <w:p w14:paraId="383BDD52" w14:textId="62CC024A" w:rsidR="00403373" w:rsidRPr="009615FD" w:rsidRDefault="0071021B" w:rsidP="00403373">
          <w:pPr>
            <w:pStyle w:val="TOC2"/>
            <w:rPr>
              <w:rFonts w:ascii="Book Antiqua" w:eastAsiaTheme="minorEastAsia" w:hAnsi="Book Antiqua"/>
              <w:noProof/>
              <w:sz w:val="21"/>
              <w:szCs w:val="24"/>
            </w:rPr>
          </w:pPr>
          <w:hyperlink w:anchor="_Toc8158165" w:history="1">
            <w:r w:rsidR="00403373" w:rsidRPr="009615FD">
              <w:rPr>
                <w:rStyle w:val="af5"/>
                <w:rFonts w:ascii="Book Antiqua" w:hAnsi="Book Antiqua"/>
                <w:noProof/>
              </w:rPr>
              <w:t>7.6.</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资金明细报表</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_Toc8158165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89</w:t>
            </w:r>
            <w:r w:rsidR="00403373" w:rsidRPr="009615FD">
              <w:rPr>
                <w:rFonts w:ascii="Book Antiqua" w:hAnsi="Book Antiqua"/>
                <w:noProof/>
                <w:webHidden/>
              </w:rPr>
              <w:fldChar w:fldCharType="end"/>
            </w:r>
          </w:hyperlink>
        </w:p>
        <w:p w14:paraId="6BA668F4" w14:textId="3CCD98A0" w:rsidR="00403373" w:rsidRPr="009615FD" w:rsidRDefault="0071021B" w:rsidP="00734555">
          <w:pPr>
            <w:pStyle w:val="TOC3"/>
            <w:rPr>
              <w:rFonts w:eastAsiaTheme="minorEastAsia"/>
              <w:noProof/>
              <w:sz w:val="21"/>
              <w:szCs w:val="24"/>
            </w:rPr>
          </w:pPr>
          <w:hyperlink w:anchor="_Toc8158166" w:history="1">
            <w:r w:rsidR="00403373" w:rsidRPr="009615FD">
              <w:rPr>
                <w:rStyle w:val="af5"/>
                <w:rFonts w:ascii="Book Antiqua" w:hAnsi="Book Antiqua"/>
                <w:noProof/>
              </w:rPr>
              <w:t>7.6.1.</w:t>
            </w:r>
            <w:r w:rsidR="00403373" w:rsidRPr="009615FD">
              <w:rPr>
                <w:rFonts w:eastAsiaTheme="minorEastAsia"/>
                <w:noProof/>
                <w:sz w:val="21"/>
                <w:szCs w:val="24"/>
              </w:rPr>
              <w:tab/>
            </w:r>
            <w:r w:rsidR="00403373" w:rsidRPr="009615FD">
              <w:rPr>
                <w:rStyle w:val="af5"/>
                <w:rFonts w:ascii="Book Antiqua" w:hAnsi="Book Antiqua"/>
                <w:noProof/>
              </w:rPr>
              <w:t>资金明细数据查看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_Toc8158166 \h </w:instrText>
            </w:r>
            <w:r w:rsidR="00403373" w:rsidRPr="009615FD">
              <w:rPr>
                <w:noProof/>
                <w:webHidden/>
              </w:rPr>
            </w:r>
            <w:r w:rsidR="00403373" w:rsidRPr="009615FD">
              <w:rPr>
                <w:noProof/>
                <w:webHidden/>
              </w:rPr>
              <w:fldChar w:fldCharType="separate"/>
            </w:r>
            <w:r w:rsidR="00403373" w:rsidRPr="009615FD">
              <w:rPr>
                <w:noProof/>
                <w:webHidden/>
              </w:rPr>
              <w:t>89</w:t>
            </w:r>
            <w:r w:rsidR="00403373" w:rsidRPr="009615FD">
              <w:rPr>
                <w:noProof/>
                <w:webHidden/>
              </w:rPr>
              <w:fldChar w:fldCharType="end"/>
            </w:r>
          </w:hyperlink>
        </w:p>
        <w:p w14:paraId="6A15547F" w14:textId="236F2395" w:rsidR="00403373" w:rsidRPr="009615FD" w:rsidRDefault="0071021B" w:rsidP="00403373">
          <w:pPr>
            <w:pStyle w:val="TOC2"/>
            <w:rPr>
              <w:rFonts w:ascii="Book Antiqua" w:eastAsiaTheme="minorEastAsia" w:hAnsi="Book Antiqua"/>
              <w:noProof/>
              <w:sz w:val="21"/>
              <w:szCs w:val="24"/>
            </w:rPr>
          </w:pPr>
          <w:hyperlink w:anchor="_Toc8158167" w:history="1">
            <w:r w:rsidR="00403373" w:rsidRPr="009615FD">
              <w:rPr>
                <w:rStyle w:val="af5"/>
                <w:rFonts w:ascii="Book Antiqua" w:hAnsi="Book Antiqua"/>
                <w:noProof/>
              </w:rPr>
              <w:t>7.7.</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客户资金汇总报表</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_Toc8158167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90</w:t>
            </w:r>
            <w:r w:rsidR="00403373" w:rsidRPr="009615FD">
              <w:rPr>
                <w:rFonts w:ascii="Book Antiqua" w:hAnsi="Book Antiqua"/>
                <w:noProof/>
                <w:webHidden/>
              </w:rPr>
              <w:fldChar w:fldCharType="end"/>
            </w:r>
          </w:hyperlink>
        </w:p>
        <w:p w14:paraId="4F576FB7" w14:textId="0980BC70" w:rsidR="00403373" w:rsidRPr="009615FD" w:rsidRDefault="0071021B" w:rsidP="00734555">
          <w:pPr>
            <w:pStyle w:val="TOC3"/>
            <w:rPr>
              <w:rFonts w:eastAsiaTheme="minorEastAsia"/>
              <w:noProof/>
              <w:sz w:val="21"/>
              <w:szCs w:val="24"/>
            </w:rPr>
          </w:pPr>
          <w:hyperlink w:anchor="_Toc8158168" w:history="1">
            <w:r w:rsidR="00403373" w:rsidRPr="009615FD">
              <w:rPr>
                <w:rStyle w:val="af5"/>
                <w:rFonts w:ascii="Book Antiqua" w:hAnsi="Book Antiqua"/>
                <w:noProof/>
              </w:rPr>
              <w:t>7.7.1.</w:t>
            </w:r>
            <w:r w:rsidR="00403373" w:rsidRPr="009615FD">
              <w:rPr>
                <w:rFonts w:eastAsiaTheme="minorEastAsia"/>
                <w:noProof/>
                <w:sz w:val="21"/>
                <w:szCs w:val="24"/>
              </w:rPr>
              <w:tab/>
            </w:r>
            <w:r w:rsidR="00403373" w:rsidRPr="009615FD">
              <w:rPr>
                <w:rStyle w:val="af5"/>
                <w:rFonts w:ascii="Book Antiqua" w:hAnsi="Book Antiqua"/>
                <w:noProof/>
              </w:rPr>
              <w:t>客户资金汇总报表查看</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_Toc8158168 \h </w:instrText>
            </w:r>
            <w:r w:rsidR="00403373" w:rsidRPr="009615FD">
              <w:rPr>
                <w:noProof/>
                <w:webHidden/>
              </w:rPr>
            </w:r>
            <w:r w:rsidR="00403373" w:rsidRPr="009615FD">
              <w:rPr>
                <w:noProof/>
                <w:webHidden/>
              </w:rPr>
              <w:fldChar w:fldCharType="separate"/>
            </w:r>
            <w:r w:rsidR="00403373" w:rsidRPr="009615FD">
              <w:rPr>
                <w:noProof/>
                <w:webHidden/>
              </w:rPr>
              <w:t>90</w:t>
            </w:r>
            <w:r w:rsidR="00403373" w:rsidRPr="009615FD">
              <w:rPr>
                <w:noProof/>
                <w:webHidden/>
              </w:rPr>
              <w:fldChar w:fldCharType="end"/>
            </w:r>
          </w:hyperlink>
        </w:p>
        <w:p w14:paraId="6865A8AD" w14:textId="1AE486CF" w:rsidR="00403373" w:rsidRPr="009615FD" w:rsidRDefault="0071021B">
          <w:pPr>
            <w:pStyle w:val="TOC1"/>
            <w:tabs>
              <w:tab w:val="left" w:pos="1260"/>
            </w:tabs>
            <w:rPr>
              <w:rFonts w:ascii="Book Antiqua" w:eastAsiaTheme="minorEastAsia" w:hAnsi="Book Antiqua"/>
              <w:noProof/>
              <w:sz w:val="21"/>
              <w:szCs w:val="24"/>
            </w:rPr>
          </w:pPr>
          <w:hyperlink w:anchor="_Toc8158169" w:history="1">
            <w:r w:rsidR="00403373" w:rsidRPr="009615FD">
              <w:rPr>
                <w:rStyle w:val="af5"/>
                <w:rFonts w:ascii="Book Antiqua" w:hAnsi="Book Antiqua"/>
                <w:noProof/>
              </w:rPr>
              <w:t>第八章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审核管理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_Toc8158169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91</w:t>
            </w:r>
            <w:r w:rsidR="00403373" w:rsidRPr="009615FD">
              <w:rPr>
                <w:rFonts w:ascii="Book Antiqua" w:hAnsi="Book Antiqua"/>
                <w:noProof/>
                <w:webHidden/>
              </w:rPr>
              <w:fldChar w:fldCharType="end"/>
            </w:r>
          </w:hyperlink>
        </w:p>
        <w:p w14:paraId="1F04F5F4" w14:textId="26D76C2B" w:rsidR="00403373" w:rsidRPr="009615FD" w:rsidRDefault="0071021B" w:rsidP="00403373">
          <w:pPr>
            <w:pStyle w:val="TOC2"/>
            <w:rPr>
              <w:rFonts w:ascii="Book Antiqua" w:eastAsiaTheme="minorEastAsia" w:hAnsi="Book Antiqua"/>
              <w:noProof/>
              <w:sz w:val="21"/>
              <w:szCs w:val="24"/>
            </w:rPr>
          </w:pPr>
          <w:hyperlink w:anchor="_Toc8158171" w:history="1">
            <w:r w:rsidR="00403373" w:rsidRPr="009615FD">
              <w:rPr>
                <w:rStyle w:val="af5"/>
                <w:rFonts w:ascii="Book Antiqua" w:hAnsi="Book Antiqua"/>
                <w:noProof/>
              </w:rPr>
              <w:t>8.1.</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流程管理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_Toc8158171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91</w:t>
            </w:r>
            <w:r w:rsidR="00403373" w:rsidRPr="009615FD">
              <w:rPr>
                <w:rFonts w:ascii="Book Antiqua" w:hAnsi="Book Antiqua"/>
                <w:noProof/>
                <w:webHidden/>
              </w:rPr>
              <w:fldChar w:fldCharType="end"/>
            </w:r>
          </w:hyperlink>
        </w:p>
        <w:p w14:paraId="1C5C43D8" w14:textId="4F206C13" w:rsidR="00403373" w:rsidRPr="009615FD" w:rsidRDefault="0071021B" w:rsidP="00403373">
          <w:pPr>
            <w:pStyle w:val="TOC2"/>
            <w:rPr>
              <w:rFonts w:ascii="Book Antiqua" w:eastAsiaTheme="minorEastAsia" w:hAnsi="Book Antiqua"/>
              <w:noProof/>
              <w:sz w:val="21"/>
              <w:szCs w:val="24"/>
            </w:rPr>
          </w:pPr>
          <w:hyperlink w:anchor="_Toc8158172" w:history="1">
            <w:r w:rsidR="00403373" w:rsidRPr="009615FD">
              <w:rPr>
                <w:rStyle w:val="af5"/>
                <w:rFonts w:ascii="Book Antiqua" w:hAnsi="Book Antiqua"/>
                <w:noProof/>
              </w:rPr>
              <w:t>8.2.</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审批组管理</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_Toc8158172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93</w:t>
            </w:r>
            <w:r w:rsidR="00403373" w:rsidRPr="009615FD">
              <w:rPr>
                <w:rFonts w:ascii="Book Antiqua" w:hAnsi="Book Antiqua"/>
                <w:noProof/>
                <w:webHidden/>
              </w:rPr>
              <w:fldChar w:fldCharType="end"/>
            </w:r>
          </w:hyperlink>
        </w:p>
        <w:p w14:paraId="1AA383C5" w14:textId="4E3F451A" w:rsidR="00403373" w:rsidRPr="009615FD" w:rsidRDefault="0071021B" w:rsidP="00403373">
          <w:pPr>
            <w:pStyle w:val="TOC2"/>
            <w:rPr>
              <w:rFonts w:ascii="Book Antiqua" w:eastAsiaTheme="minorEastAsia" w:hAnsi="Book Antiqua"/>
              <w:noProof/>
              <w:sz w:val="21"/>
              <w:szCs w:val="24"/>
            </w:rPr>
          </w:pPr>
          <w:hyperlink w:anchor="_Toc8158173" w:history="1">
            <w:r w:rsidR="00403373" w:rsidRPr="009615FD">
              <w:rPr>
                <w:rStyle w:val="af5"/>
                <w:rFonts w:ascii="Book Antiqua" w:hAnsi="Book Antiqua"/>
                <w:noProof/>
              </w:rPr>
              <w:t>8.3.</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审批流程配置</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_Toc8158173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95</w:t>
            </w:r>
            <w:r w:rsidR="00403373" w:rsidRPr="009615FD">
              <w:rPr>
                <w:rFonts w:ascii="Book Antiqua" w:hAnsi="Book Antiqua"/>
                <w:noProof/>
                <w:webHidden/>
              </w:rPr>
              <w:fldChar w:fldCharType="end"/>
            </w:r>
          </w:hyperlink>
        </w:p>
        <w:p w14:paraId="0E02EF4A" w14:textId="58DAD577" w:rsidR="00403373" w:rsidRPr="009615FD" w:rsidRDefault="0071021B">
          <w:pPr>
            <w:pStyle w:val="TOC1"/>
            <w:tabs>
              <w:tab w:val="left" w:pos="1260"/>
            </w:tabs>
            <w:rPr>
              <w:rFonts w:ascii="Book Antiqua" w:eastAsiaTheme="minorEastAsia" w:hAnsi="Book Antiqua"/>
              <w:noProof/>
              <w:sz w:val="21"/>
              <w:szCs w:val="24"/>
            </w:rPr>
          </w:pPr>
          <w:hyperlink w:anchor="_Toc8158174" w:history="1">
            <w:r w:rsidR="00403373" w:rsidRPr="009615FD">
              <w:rPr>
                <w:rStyle w:val="af5"/>
                <w:rFonts w:ascii="Book Antiqua" w:hAnsi="Book Antiqua"/>
                <w:noProof/>
              </w:rPr>
              <w:t>第九章</w:t>
            </w:r>
            <w:r w:rsidR="00403373" w:rsidRPr="009615FD">
              <w:rPr>
                <w:rFonts w:ascii="Book Antiqua" w:eastAsiaTheme="minorEastAsia" w:hAnsi="Book Antiqua"/>
                <w:noProof/>
                <w:sz w:val="21"/>
                <w:szCs w:val="24"/>
              </w:rPr>
              <w:tab/>
            </w:r>
            <w:r w:rsidR="00403373" w:rsidRPr="009615FD">
              <w:rPr>
                <w:rStyle w:val="af5"/>
                <w:rFonts w:ascii="Book Antiqua" w:hAnsi="Book Antiqua"/>
                <w:noProof/>
              </w:rPr>
              <w:t>希腊值字母解释解释</w:t>
            </w:r>
            <w:r w:rsidR="00403373" w:rsidRPr="009615FD">
              <w:rPr>
                <w:rFonts w:ascii="Book Antiqua" w:hAnsi="Book Antiqua"/>
                <w:noProof/>
                <w:webHidden/>
              </w:rPr>
              <w:tab/>
            </w:r>
            <w:r w:rsidR="00403373" w:rsidRPr="009615FD">
              <w:rPr>
                <w:rFonts w:ascii="Book Antiqua" w:hAnsi="Book Antiqua"/>
                <w:noProof/>
                <w:webHidden/>
              </w:rPr>
              <w:fldChar w:fldCharType="begin"/>
            </w:r>
            <w:r w:rsidR="00403373" w:rsidRPr="009615FD">
              <w:rPr>
                <w:rFonts w:ascii="Book Antiqua" w:hAnsi="Book Antiqua"/>
                <w:noProof/>
                <w:webHidden/>
              </w:rPr>
              <w:instrText xml:space="preserve"> PAGEREF _Toc8158174 \h </w:instrText>
            </w:r>
            <w:r w:rsidR="00403373" w:rsidRPr="009615FD">
              <w:rPr>
                <w:rFonts w:ascii="Book Antiqua" w:hAnsi="Book Antiqua"/>
                <w:noProof/>
                <w:webHidden/>
              </w:rPr>
            </w:r>
            <w:r w:rsidR="00403373" w:rsidRPr="009615FD">
              <w:rPr>
                <w:rFonts w:ascii="Book Antiqua" w:hAnsi="Book Antiqua"/>
                <w:noProof/>
                <w:webHidden/>
              </w:rPr>
              <w:fldChar w:fldCharType="separate"/>
            </w:r>
            <w:r w:rsidR="00403373" w:rsidRPr="009615FD">
              <w:rPr>
                <w:rFonts w:ascii="Book Antiqua" w:hAnsi="Book Antiqua"/>
                <w:noProof/>
                <w:webHidden/>
              </w:rPr>
              <w:t>97</w:t>
            </w:r>
            <w:r w:rsidR="00403373" w:rsidRPr="009615FD">
              <w:rPr>
                <w:rFonts w:ascii="Book Antiqua" w:hAnsi="Book Antiqua"/>
                <w:noProof/>
                <w:webHidden/>
              </w:rPr>
              <w:fldChar w:fldCharType="end"/>
            </w:r>
          </w:hyperlink>
        </w:p>
        <w:p w14:paraId="21A2B1BE" w14:textId="171A770B" w:rsidR="00403373" w:rsidRPr="009615FD" w:rsidRDefault="0071021B" w:rsidP="00734555">
          <w:pPr>
            <w:pStyle w:val="TOC3"/>
            <w:rPr>
              <w:rFonts w:eastAsiaTheme="minorEastAsia"/>
              <w:noProof/>
              <w:sz w:val="21"/>
              <w:szCs w:val="24"/>
            </w:rPr>
          </w:pPr>
          <w:hyperlink w:anchor="_Toc8158175" w:history="1">
            <w:r w:rsidR="00403373" w:rsidRPr="009615FD">
              <w:rPr>
                <w:rStyle w:val="af5"/>
                <w:rFonts w:ascii="Book Antiqua" w:hAnsi="Book Antiqua"/>
                <w:noProof/>
              </w:rPr>
              <w:t>希腊字母计算逻辑</w:t>
            </w:r>
            <w:r w:rsidR="00403373" w:rsidRPr="009615FD">
              <w:rPr>
                <w:noProof/>
                <w:webHidden/>
              </w:rPr>
              <w:tab/>
            </w:r>
            <w:r w:rsidR="00403373" w:rsidRPr="009615FD">
              <w:rPr>
                <w:noProof/>
                <w:webHidden/>
              </w:rPr>
              <w:fldChar w:fldCharType="begin"/>
            </w:r>
            <w:r w:rsidR="00403373" w:rsidRPr="009615FD">
              <w:rPr>
                <w:noProof/>
                <w:webHidden/>
              </w:rPr>
              <w:instrText xml:space="preserve"> PAGEREF _Toc8158175 \h </w:instrText>
            </w:r>
            <w:r w:rsidR="00403373" w:rsidRPr="009615FD">
              <w:rPr>
                <w:noProof/>
                <w:webHidden/>
              </w:rPr>
            </w:r>
            <w:r w:rsidR="00403373" w:rsidRPr="009615FD">
              <w:rPr>
                <w:noProof/>
                <w:webHidden/>
              </w:rPr>
              <w:fldChar w:fldCharType="separate"/>
            </w:r>
            <w:r w:rsidR="00403373" w:rsidRPr="009615FD">
              <w:rPr>
                <w:noProof/>
                <w:webHidden/>
              </w:rPr>
              <w:t>97</w:t>
            </w:r>
            <w:r w:rsidR="00403373" w:rsidRPr="009615FD">
              <w:rPr>
                <w:noProof/>
                <w:webHidden/>
              </w:rPr>
              <w:fldChar w:fldCharType="end"/>
            </w:r>
          </w:hyperlink>
        </w:p>
        <w:p w14:paraId="3E136364" w14:textId="7E43CA75" w:rsidR="00DD39B8" w:rsidRPr="009615FD" w:rsidRDefault="00DD39B8">
          <w:pPr>
            <w:rPr>
              <w:rFonts w:ascii="Book Antiqua" w:hAnsi="Book Antiqua"/>
            </w:rPr>
          </w:pPr>
          <w:r w:rsidRPr="009615FD">
            <w:rPr>
              <w:rFonts w:ascii="Book Antiqua" w:hAnsi="Book Antiqua"/>
              <w:b/>
              <w:bCs/>
              <w:lang w:val="zh-CN"/>
            </w:rPr>
            <w:fldChar w:fldCharType="end"/>
          </w:r>
        </w:p>
      </w:sdtContent>
    </w:sdt>
    <w:p w14:paraId="04495FE9" w14:textId="0DF1198E" w:rsidR="000906F2" w:rsidRPr="009615FD" w:rsidRDefault="000906F2" w:rsidP="00F626AC">
      <w:pPr>
        <w:spacing w:line="480" w:lineRule="auto"/>
        <w:jc w:val="left"/>
        <w:rPr>
          <w:rFonts w:ascii="Book Antiqua" w:hAnsi="Book Antiqua" w:cs="Arial"/>
          <w:b/>
          <w:color w:val="333333"/>
          <w:szCs w:val="24"/>
        </w:rPr>
      </w:pPr>
    </w:p>
    <w:p w14:paraId="33035A0E" w14:textId="22A29C89" w:rsidR="000906F2" w:rsidRPr="009615FD" w:rsidRDefault="00403373" w:rsidP="00403373">
      <w:pPr>
        <w:widowControl/>
        <w:jc w:val="left"/>
        <w:rPr>
          <w:rFonts w:ascii="Book Antiqua" w:hAnsi="Book Antiqua" w:cs="Arial"/>
          <w:b/>
          <w:color w:val="333333"/>
          <w:szCs w:val="24"/>
        </w:rPr>
      </w:pPr>
      <w:r w:rsidRPr="009615FD">
        <w:rPr>
          <w:rFonts w:ascii="Book Antiqua" w:hAnsi="Book Antiqua" w:cs="Arial"/>
          <w:b/>
          <w:color w:val="333333"/>
          <w:szCs w:val="24"/>
        </w:rPr>
        <w:br w:type="page"/>
      </w:r>
    </w:p>
    <w:p w14:paraId="3BD9139E" w14:textId="70ED1EC5" w:rsidR="000906F2" w:rsidRPr="009615FD" w:rsidRDefault="00F20DD2" w:rsidP="00447584">
      <w:pPr>
        <w:pStyle w:val="1"/>
        <w:numPr>
          <w:ilvl w:val="0"/>
          <w:numId w:val="7"/>
        </w:numPr>
        <w:rPr>
          <w:rFonts w:ascii="Book Antiqua" w:hAnsi="Book Antiqua"/>
        </w:rPr>
      </w:pPr>
      <w:bookmarkStart w:id="1" w:name="_Toc8158063"/>
      <w:r w:rsidRPr="009615FD">
        <w:rPr>
          <w:rFonts w:ascii="Book Antiqua" w:hAnsi="Book Antiqua"/>
        </w:rPr>
        <w:lastRenderedPageBreak/>
        <w:t>系统入门</w:t>
      </w:r>
      <w:bookmarkEnd w:id="1"/>
    </w:p>
    <w:p w14:paraId="53C26746" w14:textId="3714D012" w:rsidR="00F20DD2" w:rsidRPr="009615FD" w:rsidRDefault="00F20DD2" w:rsidP="000575F2">
      <w:pPr>
        <w:pStyle w:val="2"/>
        <w:numPr>
          <w:ilvl w:val="1"/>
          <w:numId w:val="8"/>
        </w:numPr>
        <w:rPr>
          <w:rFonts w:ascii="Book Antiqua" w:hAnsi="Book Antiqua"/>
        </w:rPr>
      </w:pPr>
      <w:bookmarkStart w:id="2" w:name="_Toc8158064"/>
      <w:r w:rsidRPr="009615FD">
        <w:rPr>
          <w:rFonts w:ascii="Book Antiqua" w:hAnsi="Book Antiqua"/>
        </w:rPr>
        <w:t>系统简介</w:t>
      </w:r>
      <w:bookmarkEnd w:id="2"/>
    </w:p>
    <w:p w14:paraId="347F1603" w14:textId="70193922" w:rsidR="000575F2" w:rsidRPr="009615FD" w:rsidRDefault="000575F2" w:rsidP="00610F06">
      <w:pPr>
        <w:spacing w:line="360" w:lineRule="auto"/>
        <w:ind w:left="420" w:firstLine="420"/>
        <w:rPr>
          <w:rFonts w:ascii="Book Antiqua" w:hAnsi="Book Antiqua"/>
        </w:rPr>
      </w:pPr>
      <w:r w:rsidRPr="009615FD">
        <w:rPr>
          <w:rFonts w:ascii="Book Antiqua" w:hAnsi="Book Antiqua"/>
        </w:rPr>
        <w:t>场外期权交易管理系统采用当前流行的微服务架构，系统内各个功能模块之间</w:t>
      </w:r>
      <w:r w:rsidR="00610F06" w:rsidRPr="009615FD">
        <w:rPr>
          <w:rFonts w:ascii="Book Antiqua" w:hAnsi="Book Antiqua"/>
        </w:rPr>
        <w:t>松耦合，针对不同的业务功能配置独立的服务进行处理，各服务可独立进行开发、部署和管理，可快速定制满足客户需求的模块组合</w:t>
      </w:r>
      <w:r w:rsidR="002D1B28" w:rsidRPr="009615FD">
        <w:rPr>
          <w:rFonts w:ascii="Book Antiqua" w:hAnsi="Book Antiqua"/>
        </w:rPr>
        <w:t>（如图</w:t>
      </w:r>
      <w:r w:rsidR="002D1B28" w:rsidRPr="009615FD">
        <w:rPr>
          <w:rFonts w:ascii="Book Antiqua" w:hAnsi="Book Antiqua"/>
        </w:rPr>
        <w:t>1-1</w:t>
      </w:r>
      <w:r w:rsidR="002D1B28" w:rsidRPr="009615FD">
        <w:rPr>
          <w:rFonts w:ascii="Book Antiqua" w:hAnsi="Book Antiqua"/>
        </w:rPr>
        <w:t>）</w:t>
      </w:r>
      <w:r w:rsidR="00610F06" w:rsidRPr="009615FD">
        <w:rPr>
          <w:rFonts w:ascii="Book Antiqua" w:hAnsi="Book Antiqua"/>
        </w:rPr>
        <w:t>。系统底层采用</w:t>
      </w:r>
      <w:proofErr w:type="spellStart"/>
      <w:r w:rsidR="00E511D4" w:rsidRPr="009615FD">
        <w:rPr>
          <w:rFonts w:ascii="Book Antiqua" w:hAnsi="Book Antiqua"/>
        </w:rPr>
        <w:t>Postgresql</w:t>
      </w:r>
      <w:proofErr w:type="spellEnd"/>
      <w:r w:rsidR="00610F06" w:rsidRPr="009615FD">
        <w:rPr>
          <w:rFonts w:ascii="Book Antiqua" w:hAnsi="Book Antiqua"/>
        </w:rPr>
        <w:t>数据库，提供安全稳定的数据存储。上层提供标准</w:t>
      </w:r>
      <w:r w:rsidR="00610F06" w:rsidRPr="009615FD">
        <w:rPr>
          <w:rFonts w:ascii="Book Antiqua" w:hAnsi="Book Antiqua"/>
        </w:rPr>
        <w:t>API</w:t>
      </w:r>
      <w:r w:rsidR="00610F06" w:rsidRPr="009615FD">
        <w:rPr>
          <w:rFonts w:ascii="Book Antiqua" w:hAnsi="Book Antiqua"/>
        </w:rPr>
        <w:t>接口，可实现灵活的接口对接，满足客户系统接入以及自定义开发的扩展述求。</w:t>
      </w:r>
    </w:p>
    <w:p w14:paraId="0AC86F5D" w14:textId="383D204B" w:rsidR="00610F06" w:rsidRPr="009615FD" w:rsidRDefault="002D1B28" w:rsidP="00610F06">
      <w:pPr>
        <w:spacing w:line="360" w:lineRule="auto"/>
        <w:ind w:left="420" w:firstLine="420"/>
        <w:rPr>
          <w:rFonts w:ascii="Book Antiqua" w:hAnsi="Book Antiqua"/>
        </w:rPr>
      </w:pPr>
      <w:r w:rsidRPr="009615FD">
        <w:rPr>
          <w:rFonts w:ascii="Book Antiqua" w:hAnsi="Book Antiqua"/>
        </w:rPr>
        <w:t>场外期权交易管理系统为客户提供了一套完善的交易管理方案，包含客户管理、交易管理、流程审批管理、风险管理、统计报告等一系列功能。用户可通过使用系统实现运营、交易、风险的一体</w:t>
      </w:r>
      <w:r w:rsidR="00E511D4" w:rsidRPr="009615FD">
        <w:rPr>
          <w:rFonts w:ascii="Book Antiqua" w:hAnsi="Book Antiqua"/>
        </w:rPr>
        <w:t>化</w:t>
      </w:r>
      <w:r w:rsidRPr="009615FD">
        <w:rPr>
          <w:rFonts w:ascii="Book Antiqua" w:hAnsi="Book Antiqua"/>
        </w:rPr>
        <w:t>管理，减少业务开展过程中不必要的琐碎环节，达到优化运营，统一管理的目的。</w:t>
      </w:r>
    </w:p>
    <w:p w14:paraId="6A0A6855" w14:textId="38C73130" w:rsidR="002D1B28" w:rsidRPr="009615FD" w:rsidRDefault="002D1B28" w:rsidP="002D1B28">
      <w:pPr>
        <w:spacing w:line="360" w:lineRule="auto"/>
        <w:ind w:left="420" w:firstLine="420"/>
        <w:jc w:val="center"/>
        <w:rPr>
          <w:rFonts w:ascii="Book Antiqua" w:hAnsi="Book Antiqua"/>
        </w:rPr>
      </w:pPr>
      <w:r w:rsidRPr="009615FD">
        <w:rPr>
          <w:rFonts w:ascii="Book Antiqua" w:eastAsia="微软雅黑" w:hAnsi="Book Antiqua" w:cs="微软雅黑"/>
          <w:noProof/>
          <w:color w:val="244061"/>
          <w:sz w:val="21"/>
          <w:szCs w:val="21"/>
        </w:rPr>
        <w:drawing>
          <wp:inline distT="0" distB="0" distL="0" distR="0" wp14:anchorId="2C51804A" wp14:editId="0BD6EAEF">
            <wp:extent cx="4536831" cy="3712842"/>
            <wp:effectExtent l="0" t="0" r="111760" b="135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1305" cy="3716504"/>
                    </a:xfrm>
                    <a:prstGeom prst="rect">
                      <a:avLst/>
                    </a:prstGeom>
                    <a:noFill/>
                    <a:ln>
                      <a:noFill/>
                    </a:ln>
                    <a:effectLst>
                      <a:outerShdw dist="170861" dir="2880767" algn="ctr" rotWithShape="0">
                        <a:srgbClr val="95B3D7">
                          <a:alpha val="50000"/>
                        </a:srgbClr>
                      </a:outerShdw>
                    </a:effectLst>
                  </pic:spPr>
                </pic:pic>
              </a:graphicData>
            </a:graphic>
          </wp:inline>
        </w:drawing>
      </w:r>
    </w:p>
    <w:p w14:paraId="5D4E1802" w14:textId="73C6B37E" w:rsidR="002D1B28" w:rsidRPr="009615FD" w:rsidRDefault="002D1B28" w:rsidP="002D1B28">
      <w:pPr>
        <w:spacing w:line="360" w:lineRule="auto"/>
        <w:ind w:left="420" w:firstLine="420"/>
        <w:jc w:val="center"/>
        <w:rPr>
          <w:rFonts w:ascii="Book Antiqua" w:hAnsi="Book Antiqua"/>
        </w:rPr>
      </w:pPr>
      <w:r w:rsidRPr="009615FD">
        <w:rPr>
          <w:rFonts w:ascii="Book Antiqua" w:hAnsi="Book Antiqua"/>
        </w:rPr>
        <w:t>图</w:t>
      </w:r>
      <w:r w:rsidRPr="009615FD">
        <w:rPr>
          <w:rFonts w:ascii="Book Antiqua" w:hAnsi="Book Antiqua"/>
        </w:rPr>
        <w:t xml:space="preserve"> 1-1</w:t>
      </w:r>
    </w:p>
    <w:p w14:paraId="0F44CAB0" w14:textId="77777777" w:rsidR="002D1B28" w:rsidRPr="009615FD" w:rsidRDefault="002D1B28" w:rsidP="002D1B28">
      <w:pPr>
        <w:ind w:left="420"/>
        <w:rPr>
          <w:rFonts w:ascii="Book Antiqua" w:hAnsi="Book Antiqua"/>
        </w:rPr>
      </w:pPr>
    </w:p>
    <w:p w14:paraId="20A11DFF" w14:textId="36246CFB" w:rsidR="00F20DD2" w:rsidRPr="009615FD" w:rsidRDefault="000575F2" w:rsidP="000575F2">
      <w:pPr>
        <w:pStyle w:val="2"/>
        <w:numPr>
          <w:ilvl w:val="1"/>
          <w:numId w:val="8"/>
        </w:numPr>
        <w:rPr>
          <w:rFonts w:ascii="Book Antiqua" w:hAnsi="Book Antiqua"/>
        </w:rPr>
      </w:pPr>
      <w:bookmarkStart w:id="3" w:name="_Toc8158065"/>
      <w:r w:rsidRPr="009615FD">
        <w:rPr>
          <w:rFonts w:ascii="Book Antiqua" w:hAnsi="Book Antiqua"/>
        </w:rPr>
        <w:lastRenderedPageBreak/>
        <w:t>界面介绍</w:t>
      </w:r>
      <w:bookmarkEnd w:id="3"/>
    </w:p>
    <w:p w14:paraId="2E75AFF4" w14:textId="7CAECEA2" w:rsidR="003C3A61" w:rsidRPr="009615FD" w:rsidRDefault="003C3A61" w:rsidP="003C3A61">
      <w:pPr>
        <w:rPr>
          <w:rFonts w:ascii="Book Antiqua" w:hAnsi="Book Antiqua"/>
        </w:rPr>
      </w:pPr>
      <w:r w:rsidRPr="009615FD">
        <w:rPr>
          <w:rFonts w:ascii="Book Antiqua" w:hAnsi="Book Antiqua"/>
          <w:noProof/>
        </w:rPr>
        <w:drawing>
          <wp:inline distT="0" distB="0" distL="0" distR="0" wp14:anchorId="3452E807" wp14:editId="2B059AE3">
            <wp:extent cx="5274310" cy="264541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45410"/>
                    </a:xfrm>
                    <a:prstGeom prst="rect">
                      <a:avLst/>
                    </a:prstGeom>
                  </pic:spPr>
                </pic:pic>
              </a:graphicData>
            </a:graphic>
          </wp:inline>
        </w:drawing>
      </w:r>
    </w:p>
    <w:p w14:paraId="593A249F" w14:textId="525F046F" w:rsidR="00E511D4" w:rsidRPr="009615FD" w:rsidRDefault="00E511D4" w:rsidP="003C3A61">
      <w:pPr>
        <w:rPr>
          <w:rFonts w:ascii="Book Antiqua" w:hAnsi="Book Antiqua"/>
        </w:rPr>
      </w:pPr>
      <w:r w:rsidRPr="009615FD">
        <w:rPr>
          <w:rFonts w:ascii="Book Antiqua" w:hAnsi="Book Antiqua"/>
        </w:rPr>
        <w:t>页面左侧为主导航栏，按照主要系统主要模块分类：交易管理，定价管理，客户管理，报告，风险管理，审核管理以及系统设置。</w:t>
      </w:r>
    </w:p>
    <w:p w14:paraId="35FFE659" w14:textId="12B2BB85" w:rsidR="001E4F4F" w:rsidRPr="009615FD" w:rsidRDefault="001E4F4F" w:rsidP="000575F2">
      <w:pPr>
        <w:pStyle w:val="1"/>
        <w:numPr>
          <w:ilvl w:val="0"/>
          <w:numId w:val="7"/>
        </w:numPr>
        <w:rPr>
          <w:rFonts w:ascii="Book Antiqua" w:hAnsi="Book Antiqua"/>
        </w:rPr>
      </w:pPr>
      <w:bookmarkStart w:id="4" w:name="_Toc8158066"/>
      <w:r w:rsidRPr="009615FD">
        <w:rPr>
          <w:rFonts w:ascii="Book Antiqua" w:hAnsi="Book Antiqua"/>
        </w:rPr>
        <w:t>系统设置</w:t>
      </w:r>
      <w:bookmarkEnd w:id="4"/>
    </w:p>
    <w:p w14:paraId="6464FF2F" w14:textId="77777777" w:rsidR="000575F2" w:rsidRPr="009615FD" w:rsidRDefault="000575F2" w:rsidP="000575F2">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5" w:name="_Toc5633999"/>
      <w:bookmarkStart w:id="6" w:name="_Toc6346995"/>
      <w:bookmarkStart w:id="7" w:name="_Toc6416811"/>
      <w:bookmarkStart w:id="8" w:name="_Toc7977010"/>
      <w:bookmarkStart w:id="9" w:name="_Toc8158067"/>
      <w:bookmarkEnd w:id="5"/>
      <w:bookmarkEnd w:id="6"/>
      <w:bookmarkEnd w:id="7"/>
      <w:bookmarkEnd w:id="8"/>
      <w:bookmarkEnd w:id="9"/>
    </w:p>
    <w:p w14:paraId="09F92BDF" w14:textId="77777777" w:rsidR="000575F2" w:rsidRPr="009615FD" w:rsidRDefault="000575F2" w:rsidP="000575F2">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10" w:name="_Toc5634000"/>
      <w:bookmarkStart w:id="11" w:name="_Toc6346996"/>
      <w:bookmarkStart w:id="12" w:name="_Toc6416812"/>
      <w:bookmarkStart w:id="13" w:name="_Toc7977011"/>
      <w:bookmarkStart w:id="14" w:name="_Toc8158068"/>
      <w:bookmarkEnd w:id="10"/>
      <w:bookmarkEnd w:id="11"/>
      <w:bookmarkEnd w:id="12"/>
      <w:bookmarkEnd w:id="13"/>
      <w:bookmarkEnd w:id="14"/>
    </w:p>
    <w:p w14:paraId="6DD090F1" w14:textId="485286E9" w:rsidR="001E4F4F" w:rsidRPr="009615FD" w:rsidRDefault="001E4F4F" w:rsidP="000575F2">
      <w:pPr>
        <w:pStyle w:val="2"/>
        <w:numPr>
          <w:ilvl w:val="1"/>
          <w:numId w:val="13"/>
        </w:numPr>
        <w:rPr>
          <w:rFonts w:ascii="Book Antiqua" w:hAnsi="Book Antiqua"/>
        </w:rPr>
      </w:pPr>
      <w:bookmarkStart w:id="15" w:name="_Toc8158069"/>
      <w:r w:rsidRPr="009615FD">
        <w:rPr>
          <w:rFonts w:ascii="Book Antiqua" w:hAnsi="Book Antiqua"/>
        </w:rPr>
        <w:t>用户管理</w:t>
      </w:r>
      <w:bookmarkEnd w:id="15"/>
    </w:p>
    <w:p w14:paraId="210E624D" w14:textId="1113B748" w:rsidR="003C3A61" w:rsidRPr="009615FD" w:rsidRDefault="003C3A61" w:rsidP="00B67A52">
      <w:pPr>
        <w:spacing w:line="360" w:lineRule="auto"/>
        <w:rPr>
          <w:rFonts w:ascii="Book Antiqua" w:hAnsi="Book Antiqua"/>
          <w:b/>
        </w:rPr>
      </w:pPr>
      <w:r w:rsidRPr="009615FD">
        <w:rPr>
          <w:rFonts w:ascii="Book Antiqua" w:hAnsi="Book Antiqua"/>
          <w:b/>
          <w:highlight w:val="lightGray"/>
        </w:rPr>
        <w:t>功能介绍</w:t>
      </w:r>
    </w:p>
    <w:p w14:paraId="3C6AFD34" w14:textId="238D63C9" w:rsidR="003C3A61" w:rsidRPr="009615FD" w:rsidRDefault="003C3A61" w:rsidP="00B67A52">
      <w:pPr>
        <w:spacing w:line="360" w:lineRule="auto"/>
        <w:rPr>
          <w:rFonts w:ascii="Book Antiqua" w:hAnsi="Book Antiqua"/>
        </w:rPr>
      </w:pPr>
      <w:r w:rsidRPr="009615FD">
        <w:rPr>
          <w:rFonts w:ascii="Book Antiqua" w:hAnsi="Book Antiqua"/>
        </w:rPr>
        <w:tab/>
      </w:r>
      <w:r w:rsidRPr="009615FD">
        <w:rPr>
          <w:rFonts w:ascii="Book Antiqua" w:hAnsi="Book Antiqua"/>
        </w:rPr>
        <w:t>通过【用户管理】</w:t>
      </w:r>
      <w:r w:rsidR="006E61FE" w:rsidRPr="009615FD">
        <w:rPr>
          <w:rFonts w:ascii="Book Antiqua" w:hAnsi="Book Antiqua"/>
        </w:rPr>
        <w:t>可实现对系统内用户账号的</w:t>
      </w:r>
      <w:r w:rsidR="00B67A52" w:rsidRPr="009615FD">
        <w:rPr>
          <w:rFonts w:ascii="Book Antiqua" w:hAnsi="Book Antiqua"/>
        </w:rPr>
        <w:t>新增及</w:t>
      </w:r>
      <w:r w:rsidR="006E61FE" w:rsidRPr="009615FD">
        <w:rPr>
          <w:rFonts w:ascii="Book Antiqua" w:hAnsi="Book Antiqua"/>
        </w:rPr>
        <w:t>维护</w:t>
      </w:r>
      <w:r w:rsidR="00B67A52" w:rsidRPr="009615FD">
        <w:rPr>
          <w:rFonts w:ascii="Book Antiqua" w:hAnsi="Book Antiqua"/>
        </w:rPr>
        <w:t>操作</w:t>
      </w:r>
      <w:r w:rsidR="006E61FE" w:rsidRPr="009615FD">
        <w:rPr>
          <w:rFonts w:ascii="Book Antiqua" w:hAnsi="Book Antiqua"/>
        </w:rPr>
        <w:t>，包含基础信息维护以及</w:t>
      </w:r>
      <w:r w:rsidR="00B67A52" w:rsidRPr="009615FD">
        <w:rPr>
          <w:rFonts w:ascii="Book Antiqua" w:hAnsi="Book Antiqua"/>
        </w:rPr>
        <w:t>用户资源权限的维护。</w:t>
      </w:r>
    </w:p>
    <w:p w14:paraId="5CE0E3D6" w14:textId="1D1C514C" w:rsidR="00B67A52" w:rsidRPr="009615FD" w:rsidRDefault="00B67A52" w:rsidP="00B67A52">
      <w:pPr>
        <w:spacing w:line="360" w:lineRule="auto"/>
        <w:rPr>
          <w:rFonts w:ascii="Book Antiqua" w:hAnsi="Book Antiqua"/>
          <w:b/>
          <w:highlight w:val="lightGray"/>
        </w:rPr>
      </w:pPr>
      <w:r w:rsidRPr="009615FD">
        <w:rPr>
          <w:rFonts w:ascii="Book Antiqua" w:hAnsi="Book Antiqua"/>
          <w:b/>
          <w:highlight w:val="lightGray"/>
        </w:rPr>
        <w:t>操作说明</w:t>
      </w:r>
    </w:p>
    <w:p w14:paraId="527235DB" w14:textId="025F0554" w:rsidR="00B67A52" w:rsidRPr="009615FD" w:rsidRDefault="00B67A52" w:rsidP="00B67A52">
      <w:pPr>
        <w:pStyle w:val="3"/>
        <w:numPr>
          <w:ilvl w:val="2"/>
          <w:numId w:val="13"/>
        </w:numPr>
        <w:rPr>
          <w:rFonts w:ascii="Book Antiqua" w:hAnsi="Book Antiqua"/>
        </w:rPr>
      </w:pPr>
      <w:bookmarkStart w:id="16" w:name="_Toc8158070"/>
      <w:r w:rsidRPr="009615FD">
        <w:rPr>
          <w:rFonts w:ascii="Book Antiqua" w:hAnsi="Book Antiqua"/>
        </w:rPr>
        <w:t>新增用户</w:t>
      </w:r>
      <w:bookmarkEnd w:id="16"/>
    </w:p>
    <w:p w14:paraId="593E1F83" w14:textId="66C2AD1F" w:rsidR="00B67A52" w:rsidRPr="009615FD" w:rsidRDefault="00B67A52" w:rsidP="00120604">
      <w:pPr>
        <w:ind w:firstLine="420"/>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【用户管理】界面中，点击左上角</w:t>
      </w:r>
      <w:r w:rsidRPr="009615FD">
        <w:rPr>
          <w:rFonts w:ascii="Book Antiqua" w:hAnsi="Book Antiqua"/>
          <w:highlight w:val="lightGray"/>
          <w:bdr w:val="single" w:sz="4" w:space="0" w:color="auto"/>
          <w14:textOutline w14:w="9525" w14:cap="rnd" w14:cmpd="sng" w14:algn="ctr">
            <w14:noFill/>
            <w14:prstDash w14:val="solid"/>
            <w14:bevel/>
          </w14:textOutline>
        </w:rPr>
        <w:t>新建用户</w:t>
      </w:r>
      <w:r w:rsidRPr="009615FD">
        <w:rPr>
          <w:rFonts w:ascii="Book Antiqua" w:hAnsi="Book Antiqua"/>
        </w:rPr>
        <w:t>按钮</w:t>
      </w:r>
      <w:r w:rsidR="00120604" w:rsidRPr="009615FD">
        <w:rPr>
          <w:rFonts w:ascii="Book Antiqua" w:hAnsi="Book Antiqua"/>
        </w:rPr>
        <w:t>，</w:t>
      </w:r>
      <w:r w:rsidR="00E511D4" w:rsidRPr="009615FD">
        <w:rPr>
          <w:rFonts w:ascii="Book Antiqua" w:hAnsi="Book Antiqua"/>
        </w:rPr>
        <w:t>创建</w:t>
      </w:r>
      <w:r w:rsidR="00120604" w:rsidRPr="009615FD">
        <w:rPr>
          <w:rFonts w:ascii="Book Antiqua" w:hAnsi="Book Antiqua"/>
        </w:rPr>
        <w:t>用户基础信息，如图</w:t>
      </w:r>
      <w:r w:rsidR="00120604" w:rsidRPr="009615FD">
        <w:rPr>
          <w:rFonts w:ascii="Book Antiqua" w:hAnsi="Book Antiqua"/>
        </w:rPr>
        <w:t>2-1-1</w:t>
      </w:r>
      <w:r w:rsidR="00120604" w:rsidRPr="009615FD">
        <w:rPr>
          <w:rFonts w:ascii="Book Antiqua" w:hAnsi="Book Antiqua"/>
        </w:rPr>
        <w:t>所示</w:t>
      </w:r>
      <w:r w:rsidR="00826AFC" w:rsidRPr="009615FD">
        <w:rPr>
          <w:rFonts w:ascii="Book Antiqua" w:hAnsi="Book Antiqua"/>
        </w:rPr>
        <w:t>。补充用户基础信息后，点击</w:t>
      </w:r>
      <w:r w:rsidR="00826AFC" w:rsidRPr="009615FD">
        <w:rPr>
          <w:rFonts w:ascii="Book Antiqua" w:hAnsi="Book Antiqua"/>
          <w:highlight w:val="lightGray"/>
          <w:bdr w:val="single" w:sz="4" w:space="0" w:color="auto"/>
          <w14:textOutline w14:w="9525" w14:cap="rnd" w14:cmpd="sng" w14:algn="ctr">
            <w14:noFill/>
            <w14:prstDash w14:val="solid"/>
            <w14:bevel/>
          </w14:textOutline>
        </w:rPr>
        <w:t>确认</w:t>
      </w:r>
      <w:r w:rsidR="00826AFC" w:rsidRPr="009615FD">
        <w:rPr>
          <w:rFonts w:ascii="Book Antiqua" w:hAnsi="Book Antiqua"/>
        </w:rPr>
        <w:t>按钮即完成用户新增，点击</w:t>
      </w:r>
      <w:r w:rsidR="00826AFC" w:rsidRPr="009615FD">
        <w:rPr>
          <w:rFonts w:ascii="Book Antiqua" w:hAnsi="Book Antiqua"/>
          <w:highlight w:val="lightGray"/>
          <w:bdr w:val="single" w:sz="4" w:space="0" w:color="auto"/>
          <w14:textOutline w14:w="9525" w14:cap="rnd" w14:cmpd="sng" w14:algn="ctr">
            <w14:noFill/>
            <w14:prstDash w14:val="solid"/>
            <w14:bevel/>
          </w14:textOutline>
        </w:rPr>
        <w:t>取消</w:t>
      </w:r>
      <w:r w:rsidR="00826AFC" w:rsidRPr="009615FD">
        <w:rPr>
          <w:rFonts w:ascii="Book Antiqua" w:hAnsi="Book Antiqua"/>
        </w:rPr>
        <w:t>按钮即取消操作。</w:t>
      </w:r>
    </w:p>
    <w:p w14:paraId="2F056A7B" w14:textId="4B1F9935" w:rsidR="00120604" w:rsidRPr="009615FD" w:rsidRDefault="00120604" w:rsidP="00120604">
      <w:pPr>
        <w:ind w:firstLine="420"/>
        <w:jc w:val="center"/>
        <w:rPr>
          <w:rFonts w:ascii="Book Antiqua" w:hAnsi="Book Antiqua"/>
        </w:rPr>
      </w:pPr>
      <w:r w:rsidRPr="009615FD">
        <w:rPr>
          <w:rFonts w:ascii="Book Antiqua" w:hAnsi="Book Antiqua"/>
          <w:noProof/>
        </w:rPr>
        <w:lastRenderedPageBreak/>
        <w:drawing>
          <wp:inline distT="0" distB="0" distL="0" distR="0" wp14:anchorId="0AD9BBAE" wp14:editId="24722C70">
            <wp:extent cx="4024422" cy="32477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8135" cy="3250733"/>
                    </a:xfrm>
                    <a:prstGeom prst="rect">
                      <a:avLst/>
                    </a:prstGeom>
                  </pic:spPr>
                </pic:pic>
              </a:graphicData>
            </a:graphic>
          </wp:inline>
        </w:drawing>
      </w:r>
    </w:p>
    <w:p w14:paraId="16455BE6" w14:textId="112B0612" w:rsidR="00120604" w:rsidRPr="009615FD" w:rsidRDefault="00120604" w:rsidP="00120604">
      <w:pPr>
        <w:ind w:firstLine="420"/>
        <w:jc w:val="center"/>
        <w:rPr>
          <w:rFonts w:ascii="Book Antiqua" w:hAnsi="Book Antiqua"/>
        </w:rPr>
      </w:pPr>
      <w:r w:rsidRPr="009615FD">
        <w:rPr>
          <w:rFonts w:ascii="Book Antiqua" w:hAnsi="Book Antiqua"/>
        </w:rPr>
        <w:t>图</w:t>
      </w:r>
      <w:r w:rsidRPr="009615FD">
        <w:rPr>
          <w:rFonts w:ascii="Book Antiqua" w:hAnsi="Book Antiqua"/>
        </w:rPr>
        <w:t xml:space="preserve"> 2-1-1</w:t>
      </w:r>
    </w:p>
    <w:p w14:paraId="3A94ABFE" w14:textId="20491914" w:rsidR="00826AFC" w:rsidRPr="009615FD" w:rsidRDefault="00826AFC" w:rsidP="00327048">
      <w:pPr>
        <w:spacing w:line="360" w:lineRule="auto"/>
        <w:jc w:val="left"/>
        <w:rPr>
          <w:rFonts w:ascii="Book Antiqua" w:hAnsi="Book Antiqua"/>
          <w:b/>
        </w:rPr>
      </w:pPr>
      <w:r w:rsidRPr="009615FD">
        <w:rPr>
          <w:rFonts w:ascii="Book Antiqua" w:hAnsi="Book Antiqua"/>
          <w:b/>
        </w:rPr>
        <w:t>字段介绍</w:t>
      </w:r>
    </w:p>
    <w:tbl>
      <w:tblPr>
        <w:tblW w:w="7180" w:type="dxa"/>
        <w:tblLook w:val="04A0" w:firstRow="1" w:lastRow="0" w:firstColumn="1" w:lastColumn="0" w:noHBand="0" w:noVBand="1"/>
      </w:tblPr>
      <w:tblGrid>
        <w:gridCol w:w="1080"/>
        <w:gridCol w:w="1080"/>
        <w:gridCol w:w="1080"/>
        <w:gridCol w:w="3940"/>
      </w:tblGrid>
      <w:tr w:rsidR="00DC12A3" w:rsidRPr="009615FD" w14:paraId="1314E29A" w14:textId="77777777" w:rsidTr="00DC12A3">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77A7F2C" w14:textId="77777777" w:rsidR="00DC12A3" w:rsidRPr="009615FD" w:rsidRDefault="00DC12A3" w:rsidP="00DC12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216D9174" w14:textId="77777777" w:rsidR="00DC12A3" w:rsidRPr="009615FD" w:rsidRDefault="00DC12A3" w:rsidP="00DC12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0371DA26" w14:textId="77777777" w:rsidR="00DC12A3" w:rsidRPr="009615FD" w:rsidRDefault="00DC12A3" w:rsidP="00DC12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3940" w:type="dxa"/>
            <w:tcBorders>
              <w:top w:val="single" w:sz="4" w:space="0" w:color="auto"/>
              <w:left w:val="nil"/>
              <w:bottom w:val="single" w:sz="4" w:space="0" w:color="auto"/>
              <w:right w:val="single" w:sz="4" w:space="0" w:color="auto"/>
            </w:tcBorders>
            <w:shd w:val="clear" w:color="000000" w:fill="A6A6A6"/>
            <w:vAlign w:val="bottom"/>
            <w:hideMark/>
          </w:tcPr>
          <w:p w14:paraId="41CA9076" w14:textId="77777777" w:rsidR="00DC12A3" w:rsidRPr="009615FD" w:rsidRDefault="00DC12A3" w:rsidP="00DC12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DC12A3" w:rsidRPr="009615FD" w14:paraId="6B8E0038" w14:textId="77777777" w:rsidTr="00DC12A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45D85B"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080" w:type="dxa"/>
            <w:tcBorders>
              <w:top w:val="nil"/>
              <w:left w:val="nil"/>
              <w:bottom w:val="single" w:sz="4" w:space="0" w:color="auto"/>
              <w:right w:val="single" w:sz="4" w:space="0" w:color="auto"/>
            </w:tcBorders>
            <w:shd w:val="clear" w:color="auto" w:fill="auto"/>
            <w:noWrap/>
            <w:vAlign w:val="bottom"/>
            <w:hideMark/>
          </w:tcPr>
          <w:p w14:paraId="4989ED8E"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用户名</w:t>
            </w:r>
          </w:p>
        </w:tc>
        <w:tc>
          <w:tcPr>
            <w:tcW w:w="1080" w:type="dxa"/>
            <w:tcBorders>
              <w:top w:val="nil"/>
              <w:left w:val="nil"/>
              <w:bottom w:val="single" w:sz="4" w:space="0" w:color="auto"/>
              <w:right w:val="single" w:sz="4" w:space="0" w:color="auto"/>
            </w:tcBorders>
            <w:shd w:val="clear" w:color="auto" w:fill="auto"/>
            <w:noWrap/>
            <w:vAlign w:val="bottom"/>
            <w:hideMark/>
          </w:tcPr>
          <w:p w14:paraId="4B6B39E6"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3940" w:type="dxa"/>
            <w:tcBorders>
              <w:top w:val="nil"/>
              <w:left w:val="nil"/>
              <w:bottom w:val="single" w:sz="4" w:space="0" w:color="auto"/>
              <w:right w:val="single" w:sz="4" w:space="0" w:color="auto"/>
            </w:tcBorders>
            <w:shd w:val="clear" w:color="auto" w:fill="auto"/>
            <w:vAlign w:val="bottom"/>
            <w:hideMark/>
          </w:tcPr>
          <w:p w14:paraId="6B991A2C"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创建用户登录系统所使用的账号</w:t>
            </w:r>
          </w:p>
        </w:tc>
      </w:tr>
      <w:tr w:rsidR="00DC12A3" w:rsidRPr="009615FD" w14:paraId="4F63DFD3" w14:textId="77777777" w:rsidTr="00DC12A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1AB5676"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080" w:type="dxa"/>
            <w:tcBorders>
              <w:top w:val="nil"/>
              <w:left w:val="nil"/>
              <w:bottom w:val="single" w:sz="4" w:space="0" w:color="auto"/>
              <w:right w:val="single" w:sz="4" w:space="0" w:color="auto"/>
            </w:tcBorders>
            <w:shd w:val="clear" w:color="auto" w:fill="auto"/>
            <w:noWrap/>
            <w:vAlign w:val="bottom"/>
            <w:hideMark/>
          </w:tcPr>
          <w:p w14:paraId="6520B8EB"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密码</w:t>
            </w:r>
          </w:p>
        </w:tc>
        <w:tc>
          <w:tcPr>
            <w:tcW w:w="1080" w:type="dxa"/>
            <w:tcBorders>
              <w:top w:val="nil"/>
              <w:left w:val="nil"/>
              <w:bottom w:val="single" w:sz="4" w:space="0" w:color="auto"/>
              <w:right w:val="single" w:sz="4" w:space="0" w:color="auto"/>
            </w:tcBorders>
            <w:shd w:val="clear" w:color="auto" w:fill="auto"/>
            <w:noWrap/>
            <w:vAlign w:val="bottom"/>
            <w:hideMark/>
          </w:tcPr>
          <w:p w14:paraId="3362F739"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3940" w:type="dxa"/>
            <w:tcBorders>
              <w:top w:val="nil"/>
              <w:left w:val="nil"/>
              <w:bottom w:val="single" w:sz="4" w:space="0" w:color="auto"/>
              <w:right w:val="single" w:sz="4" w:space="0" w:color="auto"/>
            </w:tcBorders>
            <w:shd w:val="clear" w:color="auto" w:fill="auto"/>
            <w:vAlign w:val="bottom"/>
            <w:hideMark/>
          </w:tcPr>
          <w:p w14:paraId="76B3161A"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至少一位数字、字母以及其他特殊字符</w:t>
            </w:r>
          </w:p>
        </w:tc>
      </w:tr>
      <w:tr w:rsidR="00DC12A3" w:rsidRPr="009615FD" w14:paraId="2C784975" w14:textId="77777777" w:rsidTr="00DC12A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58E8F92"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080" w:type="dxa"/>
            <w:tcBorders>
              <w:top w:val="nil"/>
              <w:left w:val="nil"/>
              <w:bottom w:val="single" w:sz="4" w:space="0" w:color="auto"/>
              <w:right w:val="single" w:sz="4" w:space="0" w:color="auto"/>
            </w:tcBorders>
            <w:shd w:val="clear" w:color="auto" w:fill="auto"/>
            <w:noWrap/>
            <w:vAlign w:val="bottom"/>
            <w:hideMark/>
          </w:tcPr>
          <w:p w14:paraId="0926BFCA"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确认密码</w:t>
            </w:r>
          </w:p>
        </w:tc>
        <w:tc>
          <w:tcPr>
            <w:tcW w:w="1080" w:type="dxa"/>
            <w:tcBorders>
              <w:top w:val="nil"/>
              <w:left w:val="nil"/>
              <w:bottom w:val="single" w:sz="4" w:space="0" w:color="auto"/>
              <w:right w:val="single" w:sz="4" w:space="0" w:color="auto"/>
            </w:tcBorders>
            <w:shd w:val="clear" w:color="auto" w:fill="auto"/>
            <w:noWrap/>
            <w:vAlign w:val="bottom"/>
            <w:hideMark/>
          </w:tcPr>
          <w:p w14:paraId="2E986381"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3940" w:type="dxa"/>
            <w:tcBorders>
              <w:top w:val="nil"/>
              <w:left w:val="nil"/>
              <w:bottom w:val="single" w:sz="4" w:space="0" w:color="auto"/>
              <w:right w:val="single" w:sz="4" w:space="0" w:color="auto"/>
            </w:tcBorders>
            <w:shd w:val="clear" w:color="auto" w:fill="auto"/>
            <w:vAlign w:val="bottom"/>
            <w:hideMark/>
          </w:tcPr>
          <w:p w14:paraId="272E0B68"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再次确认密码</w:t>
            </w:r>
          </w:p>
        </w:tc>
      </w:tr>
      <w:tr w:rsidR="00DC12A3" w:rsidRPr="009615FD" w14:paraId="4307809C" w14:textId="77777777" w:rsidTr="00DC12A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A6DB95"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080" w:type="dxa"/>
            <w:tcBorders>
              <w:top w:val="nil"/>
              <w:left w:val="nil"/>
              <w:bottom w:val="single" w:sz="4" w:space="0" w:color="auto"/>
              <w:right w:val="single" w:sz="4" w:space="0" w:color="auto"/>
            </w:tcBorders>
            <w:shd w:val="clear" w:color="auto" w:fill="auto"/>
            <w:noWrap/>
            <w:vAlign w:val="bottom"/>
            <w:hideMark/>
          </w:tcPr>
          <w:p w14:paraId="2542A0F2"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部门</w:t>
            </w:r>
          </w:p>
        </w:tc>
        <w:tc>
          <w:tcPr>
            <w:tcW w:w="1080" w:type="dxa"/>
            <w:tcBorders>
              <w:top w:val="nil"/>
              <w:left w:val="nil"/>
              <w:bottom w:val="single" w:sz="4" w:space="0" w:color="auto"/>
              <w:right w:val="single" w:sz="4" w:space="0" w:color="auto"/>
            </w:tcBorders>
            <w:shd w:val="clear" w:color="auto" w:fill="auto"/>
            <w:noWrap/>
            <w:vAlign w:val="bottom"/>
            <w:hideMark/>
          </w:tcPr>
          <w:p w14:paraId="08253823"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3940" w:type="dxa"/>
            <w:tcBorders>
              <w:top w:val="nil"/>
              <w:left w:val="nil"/>
              <w:bottom w:val="single" w:sz="4" w:space="0" w:color="auto"/>
              <w:right w:val="single" w:sz="4" w:space="0" w:color="auto"/>
            </w:tcBorders>
            <w:shd w:val="clear" w:color="auto" w:fill="auto"/>
            <w:vAlign w:val="bottom"/>
            <w:hideMark/>
          </w:tcPr>
          <w:p w14:paraId="16E7507D" w14:textId="3F52A87B"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选择用户所属部门（部门设置详见后文）</w:t>
            </w:r>
            <w:r w:rsidR="00EA27CA" w:rsidRPr="009615FD">
              <w:rPr>
                <w:rFonts w:ascii="Book Antiqua" w:eastAsia="DengXian" w:hAnsi="Book Antiqua" w:cs="宋体"/>
                <w:color w:val="000000"/>
                <w:kern w:val="0"/>
                <w:sz w:val="22"/>
              </w:rPr>
              <w:t>（注：部门为最上级的公司，则该用户无法拥有建立交易簿的权限）</w:t>
            </w:r>
          </w:p>
        </w:tc>
      </w:tr>
      <w:tr w:rsidR="00DC12A3" w:rsidRPr="009615FD" w14:paraId="4EF53B00" w14:textId="77777777" w:rsidTr="00DC12A3">
        <w:trPr>
          <w:trHeight w:val="11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DDB92A"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080" w:type="dxa"/>
            <w:tcBorders>
              <w:top w:val="nil"/>
              <w:left w:val="nil"/>
              <w:bottom w:val="single" w:sz="4" w:space="0" w:color="auto"/>
              <w:right w:val="single" w:sz="4" w:space="0" w:color="auto"/>
            </w:tcBorders>
            <w:shd w:val="clear" w:color="auto" w:fill="auto"/>
            <w:noWrap/>
            <w:vAlign w:val="bottom"/>
            <w:hideMark/>
          </w:tcPr>
          <w:p w14:paraId="02154798"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用户类型</w:t>
            </w:r>
          </w:p>
        </w:tc>
        <w:tc>
          <w:tcPr>
            <w:tcW w:w="1080" w:type="dxa"/>
            <w:tcBorders>
              <w:top w:val="nil"/>
              <w:left w:val="nil"/>
              <w:bottom w:val="single" w:sz="4" w:space="0" w:color="auto"/>
              <w:right w:val="single" w:sz="4" w:space="0" w:color="auto"/>
            </w:tcBorders>
            <w:shd w:val="clear" w:color="auto" w:fill="auto"/>
            <w:noWrap/>
            <w:vAlign w:val="bottom"/>
            <w:hideMark/>
          </w:tcPr>
          <w:p w14:paraId="056842B4"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3940" w:type="dxa"/>
            <w:tcBorders>
              <w:top w:val="nil"/>
              <w:left w:val="nil"/>
              <w:bottom w:val="single" w:sz="4" w:space="0" w:color="auto"/>
              <w:right w:val="single" w:sz="4" w:space="0" w:color="auto"/>
            </w:tcBorders>
            <w:shd w:val="clear" w:color="auto" w:fill="auto"/>
            <w:vAlign w:val="bottom"/>
            <w:hideMark/>
          </w:tcPr>
          <w:p w14:paraId="0BD39484"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分为普通用户和脚本用户，普通用户为普通前台登录用户类型；脚本用户为程序后台所使用的用户类型，如行情接入用户账号、定时报告用户账号等</w:t>
            </w:r>
          </w:p>
        </w:tc>
      </w:tr>
      <w:tr w:rsidR="00DC12A3" w:rsidRPr="009615FD" w14:paraId="138BCC07" w14:textId="77777777" w:rsidTr="00DC12A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0E53C48"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080" w:type="dxa"/>
            <w:tcBorders>
              <w:top w:val="nil"/>
              <w:left w:val="nil"/>
              <w:bottom w:val="single" w:sz="4" w:space="0" w:color="auto"/>
              <w:right w:val="single" w:sz="4" w:space="0" w:color="auto"/>
            </w:tcBorders>
            <w:shd w:val="clear" w:color="auto" w:fill="auto"/>
            <w:noWrap/>
            <w:vAlign w:val="bottom"/>
            <w:hideMark/>
          </w:tcPr>
          <w:p w14:paraId="65465B77"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用户昵称</w:t>
            </w:r>
          </w:p>
        </w:tc>
        <w:tc>
          <w:tcPr>
            <w:tcW w:w="1080" w:type="dxa"/>
            <w:tcBorders>
              <w:top w:val="nil"/>
              <w:left w:val="nil"/>
              <w:bottom w:val="single" w:sz="4" w:space="0" w:color="auto"/>
              <w:right w:val="single" w:sz="4" w:space="0" w:color="auto"/>
            </w:tcBorders>
            <w:shd w:val="clear" w:color="auto" w:fill="auto"/>
            <w:noWrap/>
            <w:vAlign w:val="bottom"/>
            <w:hideMark/>
          </w:tcPr>
          <w:p w14:paraId="572FBEBE"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3940" w:type="dxa"/>
            <w:tcBorders>
              <w:top w:val="nil"/>
              <w:left w:val="nil"/>
              <w:bottom w:val="single" w:sz="4" w:space="0" w:color="auto"/>
              <w:right w:val="single" w:sz="4" w:space="0" w:color="auto"/>
            </w:tcBorders>
            <w:shd w:val="clear" w:color="auto" w:fill="auto"/>
            <w:vAlign w:val="bottom"/>
            <w:hideMark/>
          </w:tcPr>
          <w:p w14:paraId="5DB5690C"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缺省为空，可为用户设置昵称，例如可设置为用户姓名</w:t>
            </w:r>
          </w:p>
        </w:tc>
      </w:tr>
      <w:tr w:rsidR="00DC12A3" w:rsidRPr="009615FD" w14:paraId="4B0F6757" w14:textId="77777777" w:rsidTr="00DC12A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51ED3C6"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080" w:type="dxa"/>
            <w:tcBorders>
              <w:top w:val="nil"/>
              <w:left w:val="nil"/>
              <w:bottom w:val="single" w:sz="4" w:space="0" w:color="auto"/>
              <w:right w:val="single" w:sz="4" w:space="0" w:color="auto"/>
            </w:tcBorders>
            <w:shd w:val="clear" w:color="auto" w:fill="auto"/>
            <w:noWrap/>
            <w:vAlign w:val="bottom"/>
            <w:hideMark/>
          </w:tcPr>
          <w:p w14:paraId="3AAF4BB7"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邮箱</w:t>
            </w:r>
          </w:p>
        </w:tc>
        <w:tc>
          <w:tcPr>
            <w:tcW w:w="1080" w:type="dxa"/>
            <w:tcBorders>
              <w:top w:val="nil"/>
              <w:left w:val="nil"/>
              <w:bottom w:val="single" w:sz="4" w:space="0" w:color="auto"/>
              <w:right w:val="single" w:sz="4" w:space="0" w:color="auto"/>
            </w:tcBorders>
            <w:shd w:val="clear" w:color="auto" w:fill="auto"/>
            <w:noWrap/>
            <w:vAlign w:val="bottom"/>
            <w:hideMark/>
          </w:tcPr>
          <w:p w14:paraId="71F87DD3"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3940" w:type="dxa"/>
            <w:tcBorders>
              <w:top w:val="nil"/>
              <w:left w:val="nil"/>
              <w:bottom w:val="single" w:sz="4" w:space="0" w:color="auto"/>
              <w:right w:val="single" w:sz="4" w:space="0" w:color="auto"/>
            </w:tcBorders>
            <w:shd w:val="clear" w:color="auto" w:fill="auto"/>
            <w:vAlign w:val="bottom"/>
            <w:hideMark/>
          </w:tcPr>
          <w:p w14:paraId="64FFF964"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缺省为空，用户联系邮箱</w:t>
            </w:r>
          </w:p>
        </w:tc>
      </w:tr>
      <w:tr w:rsidR="00DC12A3" w:rsidRPr="009615FD" w14:paraId="6E2464A2" w14:textId="77777777" w:rsidTr="00DC12A3">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8FC51AB" w14:textId="77777777" w:rsidR="00DC12A3" w:rsidRPr="009615FD" w:rsidRDefault="00DC12A3" w:rsidP="00DC12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080" w:type="dxa"/>
            <w:tcBorders>
              <w:top w:val="nil"/>
              <w:left w:val="nil"/>
              <w:bottom w:val="single" w:sz="4" w:space="0" w:color="auto"/>
              <w:right w:val="single" w:sz="4" w:space="0" w:color="auto"/>
            </w:tcBorders>
            <w:shd w:val="clear" w:color="auto" w:fill="auto"/>
            <w:noWrap/>
            <w:vAlign w:val="bottom"/>
            <w:hideMark/>
          </w:tcPr>
          <w:p w14:paraId="72D5D786"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角色</w:t>
            </w:r>
          </w:p>
        </w:tc>
        <w:tc>
          <w:tcPr>
            <w:tcW w:w="1080" w:type="dxa"/>
            <w:tcBorders>
              <w:top w:val="nil"/>
              <w:left w:val="nil"/>
              <w:bottom w:val="single" w:sz="4" w:space="0" w:color="auto"/>
              <w:right w:val="single" w:sz="4" w:space="0" w:color="auto"/>
            </w:tcBorders>
            <w:shd w:val="clear" w:color="auto" w:fill="auto"/>
            <w:noWrap/>
            <w:vAlign w:val="bottom"/>
            <w:hideMark/>
          </w:tcPr>
          <w:p w14:paraId="10BA17AF"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3940" w:type="dxa"/>
            <w:tcBorders>
              <w:top w:val="nil"/>
              <w:left w:val="nil"/>
              <w:bottom w:val="single" w:sz="4" w:space="0" w:color="auto"/>
              <w:right w:val="single" w:sz="4" w:space="0" w:color="auto"/>
            </w:tcBorders>
            <w:shd w:val="clear" w:color="auto" w:fill="auto"/>
            <w:vAlign w:val="bottom"/>
            <w:hideMark/>
          </w:tcPr>
          <w:p w14:paraId="4E2B4C8C" w14:textId="77777777" w:rsidR="00DC12A3" w:rsidRPr="009615FD" w:rsidRDefault="00DC12A3" w:rsidP="00DC12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为用户配置所属的角色，支持配置多个角色，配置完成后用户即继承该角色所拥有的权限（角色详情见后文）</w:t>
            </w:r>
          </w:p>
        </w:tc>
      </w:tr>
    </w:tbl>
    <w:p w14:paraId="3DFA007C" w14:textId="237D0AF0" w:rsidR="00327048" w:rsidRPr="009615FD" w:rsidRDefault="009B54AC" w:rsidP="00327048">
      <w:pPr>
        <w:pStyle w:val="3"/>
        <w:numPr>
          <w:ilvl w:val="2"/>
          <w:numId w:val="13"/>
        </w:numPr>
        <w:rPr>
          <w:rFonts w:ascii="Book Antiqua" w:hAnsi="Book Antiqua"/>
        </w:rPr>
      </w:pPr>
      <w:bookmarkStart w:id="17" w:name="_Toc8158071"/>
      <w:r w:rsidRPr="009615FD">
        <w:rPr>
          <w:rFonts w:ascii="Book Antiqua" w:hAnsi="Book Antiqua"/>
        </w:rPr>
        <w:lastRenderedPageBreak/>
        <w:t>用户账号管理</w:t>
      </w:r>
      <w:bookmarkEnd w:id="17"/>
    </w:p>
    <w:p w14:paraId="48141C2F" w14:textId="6C9AA46C" w:rsidR="00327048" w:rsidRPr="009615FD" w:rsidRDefault="00ED28C6" w:rsidP="009B54AC">
      <w:pPr>
        <w:ind w:firstLine="420"/>
        <w:rPr>
          <w:rFonts w:ascii="Book Antiqua" w:hAnsi="Book Antiqua"/>
        </w:rPr>
      </w:pPr>
      <w:r w:rsidRPr="009615FD">
        <w:rPr>
          <w:rFonts w:ascii="Book Antiqua" w:hAnsi="Book Antiqua"/>
        </w:rPr>
        <w:t>在【用户管理】界面用户列表栏中，通过点击用户信息右侧</w:t>
      </w:r>
      <w:r w:rsidR="009B54AC" w:rsidRPr="009615FD">
        <w:rPr>
          <w:rFonts w:ascii="Book Antiqua" w:hAnsi="Book Antiqua"/>
          <w:highlight w:val="lightGray"/>
          <w:bdr w:val="single" w:sz="4" w:space="0" w:color="auto"/>
          <w14:textOutline w14:w="9525" w14:cap="rnd" w14:cmpd="sng" w14:algn="ctr">
            <w14:noFill/>
            <w14:prstDash w14:val="solid"/>
            <w14:bevel/>
          </w14:textOutline>
        </w:rPr>
        <w:t>删除</w:t>
      </w:r>
      <w:r w:rsidR="009B54AC" w:rsidRPr="009615FD">
        <w:rPr>
          <w:rFonts w:ascii="Book Antiqua" w:hAnsi="Book Antiqua"/>
        </w:rPr>
        <w:t>、</w:t>
      </w:r>
      <w:r w:rsidRPr="009615FD">
        <w:rPr>
          <w:rFonts w:ascii="Book Antiqua" w:hAnsi="Book Antiqua"/>
          <w:highlight w:val="lightGray"/>
          <w:bdr w:val="single" w:sz="4" w:space="0" w:color="auto"/>
          <w14:textOutline w14:w="9525" w14:cap="rnd" w14:cmpd="sng" w14:algn="ctr">
            <w14:noFill/>
            <w14:prstDash w14:val="solid"/>
            <w14:bevel/>
          </w14:textOutline>
        </w:rPr>
        <w:t>重置密码</w:t>
      </w:r>
      <w:r w:rsidRPr="009615FD">
        <w:rPr>
          <w:rFonts w:ascii="Book Antiqua" w:hAnsi="Book Antiqua"/>
        </w:rPr>
        <w:t>、</w:t>
      </w:r>
      <w:r w:rsidRPr="009615FD">
        <w:rPr>
          <w:rFonts w:ascii="Book Antiqua" w:hAnsi="Book Antiqua"/>
          <w:highlight w:val="lightGray"/>
          <w:bdr w:val="single" w:sz="4" w:space="0" w:color="auto"/>
          <w14:textOutline w14:w="9525" w14:cap="rnd" w14:cmpd="sng" w14:algn="ctr">
            <w14:noFill/>
            <w14:prstDash w14:val="solid"/>
            <w14:bevel/>
          </w14:textOutline>
        </w:rPr>
        <w:t>锁定用户</w:t>
      </w:r>
      <w:r w:rsidRPr="009615FD">
        <w:rPr>
          <w:rFonts w:ascii="Book Antiqua" w:hAnsi="Book Antiqua"/>
        </w:rPr>
        <w:t>、</w:t>
      </w:r>
      <w:r w:rsidRPr="009615FD">
        <w:rPr>
          <w:rFonts w:ascii="Book Antiqua" w:hAnsi="Book Antiqua"/>
          <w:highlight w:val="lightGray"/>
          <w:bdr w:val="single" w:sz="4" w:space="0" w:color="auto"/>
          <w14:textOutline w14:w="9525" w14:cap="rnd" w14:cmpd="sng" w14:algn="ctr">
            <w14:noFill/>
            <w14:prstDash w14:val="solid"/>
            <w14:bevel/>
          </w14:textOutline>
        </w:rPr>
        <w:t>过期用户</w:t>
      </w:r>
      <w:r w:rsidRPr="009615FD">
        <w:rPr>
          <w:rFonts w:ascii="Book Antiqua" w:hAnsi="Book Antiqua"/>
        </w:rPr>
        <w:t>、</w:t>
      </w:r>
      <w:r w:rsidRPr="009615FD">
        <w:rPr>
          <w:rFonts w:ascii="Book Antiqua" w:hAnsi="Book Antiqua"/>
          <w:highlight w:val="lightGray"/>
          <w:bdr w:val="single" w:sz="4" w:space="0" w:color="auto"/>
          <w14:textOutline w14:w="9525" w14:cap="rnd" w14:cmpd="sng" w14:algn="ctr">
            <w14:noFill/>
            <w14:prstDash w14:val="solid"/>
            <w14:bevel/>
          </w14:textOutline>
        </w:rPr>
        <w:t>修改用户</w:t>
      </w:r>
      <w:r w:rsidRPr="009615FD">
        <w:rPr>
          <w:rFonts w:ascii="Book Antiqua" w:hAnsi="Book Antiqua"/>
        </w:rPr>
        <w:t>按钮，</w:t>
      </w:r>
      <w:r w:rsidR="009B54AC" w:rsidRPr="009615FD">
        <w:rPr>
          <w:rFonts w:ascii="Book Antiqua" w:hAnsi="Book Antiqua"/>
        </w:rPr>
        <w:t>如图</w:t>
      </w:r>
      <w:r w:rsidR="009B54AC" w:rsidRPr="009615FD">
        <w:rPr>
          <w:rFonts w:ascii="Book Antiqua" w:hAnsi="Book Antiqua"/>
        </w:rPr>
        <w:t>2-1-2</w:t>
      </w:r>
      <w:r w:rsidR="009B54AC" w:rsidRPr="009615FD">
        <w:rPr>
          <w:rFonts w:ascii="Book Antiqua" w:hAnsi="Book Antiqua"/>
        </w:rPr>
        <w:t>所示，</w:t>
      </w:r>
      <w:r w:rsidRPr="009615FD">
        <w:rPr>
          <w:rFonts w:ascii="Book Antiqua" w:hAnsi="Book Antiqua"/>
        </w:rPr>
        <w:t>完成用户</w:t>
      </w:r>
      <w:r w:rsidR="009B54AC" w:rsidRPr="009615FD">
        <w:rPr>
          <w:rFonts w:ascii="Book Antiqua" w:hAnsi="Book Antiqua"/>
        </w:rPr>
        <w:t>账号管理工作，具体操作</w:t>
      </w:r>
      <w:r w:rsidR="00C548A1" w:rsidRPr="009615FD">
        <w:rPr>
          <w:rFonts w:ascii="Book Antiqua" w:hAnsi="Book Antiqua"/>
        </w:rPr>
        <w:t>介绍</w:t>
      </w:r>
      <w:r w:rsidR="009B54AC" w:rsidRPr="009615FD">
        <w:rPr>
          <w:rFonts w:ascii="Book Antiqua" w:hAnsi="Book Antiqua"/>
        </w:rPr>
        <w:t>如下。</w:t>
      </w:r>
    </w:p>
    <w:p w14:paraId="0C71CAFC" w14:textId="757E5FE6" w:rsidR="009B54AC" w:rsidRPr="009615FD" w:rsidRDefault="009B54AC" w:rsidP="009B54AC">
      <w:pPr>
        <w:ind w:firstLine="420"/>
        <w:rPr>
          <w:rFonts w:ascii="Book Antiqua" w:hAnsi="Book Antiqua"/>
        </w:rPr>
      </w:pPr>
      <w:r w:rsidRPr="009615FD">
        <w:rPr>
          <w:rFonts w:ascii="Book Antiqua" w:hAnsi="Book Antiqua"/>
          <w:noProof/>
        </w:rPr>
        <w:drawing>
          <wp:inline distT="0" distB="0" distL="0" distR="0" wp14:anchorId="50409682" wp14:editId="232C4C78">
            <wp:extent cx="5274310" cy="9010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01065"/>
                    </a:xfrm>
                    <a:prstGeom prst="rect">
                      <a:avLst/>
                    </a:prstGeom>
                  </pic:spPr>
                </pic:pic>
              </a:graphicData>
            </a:graphic>
          </wp:inline>
        </w:drawing>
      </w:r>
    </w:p>
    <w:p w14:paraId="0C31DF43" w14:textId="3CC93278" w:rsidR="009B54AC" w:rsidRPr="009615FD" w:rsidRDefault="009B54AC" w:rsidP="009B54AC">
      <w:pPr>
        <w:ind w:firstLine="420"/>
        <w:jc w:val="center"/>
        <w:rPr>
          <w:rFonts w:ascii="Book Antiqua" w:hAnsi="Book Antiqua"/>
        </w:rPr>
      </w:pPr>
      <w:r w:rsidRPr="009615FD">
        <w:rPr>
          <w:rFonts w:ascii="Book Antiqua" w:hAnsi="Book Antiqua"/>
        </w:rPr>
        <w:t>图</w:t>
      </w:r>
      <w:r w:rsidRPr="009615FD">
        <w:rPr>
          <w:rFonts w:ascii="Book Antiqua" w:hAnsi="Book Antiqua"/>
        </w:rPr>
        <w:t xml:space="preserve"> 2-1-2</w:t>
      </w:r>
    </w:p>
    <w:p w14:paraId="0DA1F552" w14:textId="5CB4F785" w:rsidR="009B54AC" w:rsidRPr="009615FD" w:rsidRDefault="00C548A1" w:rsidP="00C548A1">
      <w:pPr>
        <w:pStyle w:val="af"/>
        <w:numPr>
          <w:ilvl w:val="0"/>
          <w:numId w:val="19"/>
        </w:numPr>
        <w:ind w:firstLineChars="0"/>
        <w:rPr>
          <w:rFonts w:ascii="Book Antiqua" w:hAnsi="Book Antiqua"/>
          <w:b/>
        </w:rPr>
      </w:pPr>
      <w:r w:rsidRPr="009615FD">
        <w:rPr>
          <w:rFonts w:ascii="Book Antiqua" w:hAnsi="Book Antiqua"/>
          <w:b/>
        </w:rPr>
        <w:t>【</w:t>
      </w:r>
      <w:r w:rsidR="009B54AC" w:rsidRPr="009615FD">
        <w:rPr>
          <w:rFonts w:ascii="Book Antiqua" w:hAnsi="Book Antiqua"/>
          <w:b/>
        </w:rPr>
        <w:t>删除</w:t>
      </w:r>
      <w:r w:rsidRPr="009615FD">
        <w:rPr>
          <w:rFonts w:ascii="Book Antiqua" w:hAnsi="Book Antiqua"/>
          <w:b/>
        </w:rPr>
        <w:t>】</w:t>
      </w:r>
    </w:p>
    <w:p w14:paraId="57BB89F3" w14:textId="5E8C16A5" w:rsidR="009B54AC" w:rsidRPr="009615FD" w:rsidRDefault="009B54AC" w:rsidP="009B54AC">
      <w:pPr>
        <w:rPr>
          <w:rFonts w:ascii="Book Antiqua" w:hAnsi="Book Antiqua"/>
        </w:rPr>
      </w:pPr>
      <w:r w:rsidRPr="009615FD">
        <w:rPr>
          <w:rFonts w:ascii="Book Antiqua" w:hAnsi="Book Antiqua"/>
          <w:b/>
        </w:rPr>
        <w:tab/>
      </w:r>
      <w:r w:rsidR="00C548A1" w:rsidRPr="009615FD">
        <w:rPr>
          <w:rFonts w:ascii="Book Antiqua" w:hAnsi="Book Antiqua"/>
        </w:rPr>
        <w:t>选择所需删除的用户账号，点击右侧</w:t>
      </w:r>
      <w:r w:rsidR="00C548A1" w:rsidRPr="009615FD">
        <w:rPr>
          <w:rFonts w:ascii="Book Antiqua" w:hAnsi="Book Antiqua"/>
          <w:highlight w:val="lightGray"/>
          <w:bdr w:val="single" w:sz="4" w:space="0" w:color="auto"/>
          <w14:textOutline w14:w="9525" w14:cap="rnd" w14:cmpd="sng" w14:algn="ctr">
            <w14:noFill/>
            <w14:prstDash w14:val="solid"/>
            <w14:bevel/>
          </w14:textOutline>
        </w:rPr>
        <w:t>删除</w:t>
      </w:r>
      <w:r w:rsidR="00C548A1" w:rsidRPr="009615FD">
        <w:rPr>
          <w:rFonts w:ascii="Book Antiqua" w:hAnsi="Book Antiqua"/>
        </w:rPr>
        <w:t>按钮，即可完成账号删除工作。</w:t>
      </w:r>
    </w:p>
    <w:p w14:paraId="3F4D9D52" w14:textId="4C59F74E" w:rsidR="00C548A1" w:rsidRPr="009615FD" w:rsidRDefault="00C548A1" w:rsidP="00C548A1">
      <w:pPr>
        <w:pStyle w:val="af"/>
        <w:numPr>
          <w:ilvl w:val="0"/>
          <w:numId w:val="20"/>
        </w:numPr>
        <w:spacing w:line="360" w:lineRule="auto"/>
        <w:ind w:firstLineChars="0"/>
        <w:rPr>
          <w:rFonts w:ascii="Book Antiqua" w:hAnsi="Book Antiqua"/>
          <w:b/>
        </w:rPr>
      </w:pPr>
      <w:r w:rsidRPr="009615FD">
        <w:rPr>
          <w:rFonts w:ascii="Book Antiqua" w:hAnsi="Book Antiqua"/>
          <w:b/>
        </w:rPr>
        <w:t>【重置密码】</w:t>
      </w:r>
    </w:p>
    <w:p w14:paraId="5C3F7BA0" w14:textId="5FB54C56" w:rsidR="00C548A1" w:rsidRPr="009615FD" w:rsidRDefault="00C548A1" w:rsidP="00C548A1">
      <w:pPr>
        <w:spacing w:line="360" w:lineRule="auto"/>
        <w:rPr>
          <w:rFonts w:ascii="Book Antiqua" w:hAnsi="Book Antiqua"/>
        </w:rPr>
      </w:pPr>
      <w:r w:rsidRPr="009615FD">
        <w:rPr>
          <w:rFonts w:ascii="Book Antiqua" w:hAnsi="Book Antiqua"/>
        </w:rPr>
        <w:tab/>
      </w:r>
      <w:r w:rsidRPr="009615FD">
        <w:rPr>
          <w:rFonts w:ascii="Book Antiqua" w:hAnsi="Book Antiqua"/>
        </w:rPr>
        <w:t>选择所需重置密码的用户账号，点击右侧</w:t>
      </w:r>
      <w:r w:rsidRPr="009615FD">
        <w:rPr>
          <w:rFonts w:ascii="Book Antiqua" w:hAnsi="Book Antiqua"/>
          <w:highlight w:val="lightGray"/>
          <w:bdr w:val="single" w:sz="4" w:space="0" w:color="auto"/>
          <w14:textOutline w14:w="9525" w14:cap="rnd" w14:cmpd="sng" w14:algn="ctr">
            <w14:noFill/>
            <w14:prstDash w14:val="solid"/>
            <w14:bevel/>
          </w14:textOutline>
        </w:rPr>
        <w:t>重置密码</w:t>
      </w:r>
      <w:r w:rsidRPr="009615FD">
        <w:rPr>
          <w:rFonts w:ascii="Book Antiqua" w:hAnsi="Book Antiqua"/>
        </w:rPr>
        <w:t>按钮，在重置密码弹框内填写新密码，填写完成后点击确认按钮即可完成密码重置工作，如图</w:t>
      </w:r>
      <w:r w:rsidRPr="009615FD">
        <w:rPr>
          <w:rFonts w:ascii="Book Antiqua" w:hAnsi="Book Antiqua"/>
        </w:rPr>
        <w:t>2-1-3</w:t>
      </w:r>
      <w:r w:rsidRPr="009615FD">
        <w:rPr>
          <w:rFonts w:ascii="Book Antiqua" w:hAnsi="Book Antiqua"/>
        </w:rPr>
        <w:t>所示。</w:t>
      </w:r>
    </w:p>
    <w:p w14:paraId="493E7494" w14:textId="6CF47DD2" w:rsidR="00C548A1" w:rsidRPr="009615FD" w:rsidRDefault="00C548A1" w:rsidP="00C548A1">
      <w:pPr>
        <w:spacing w:line="360" w:lineRule="auto"/>
        <w:jc w:val="center"/>
        <w:rPr>
          <w:rFonts w:ascii="Book Antiqua" w:hAnsi="Book Antiqua"/>
        </w:rPr>
      </w:pPr>
      <w:r w:rsidRPr="009615FD">
        <w:rPr>
          <w:rFonts w:ascii="Book Antiqua" w:hAnsi="Book Antiqua"/>
          <w:noProof/>
        </w:rPr>
        <w:drawing>
          <wp:inline distT="0" distB="0" distL="0" distR="0" wp14:anchorId="1E1FC699" wp14:editId="738914EB">
            <wp:extent cx="4613789" cy="220246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5413" cy="2208014"/>
                    </a:xfrm>
                    <a:prstGeom prst="rect">
                      <a:avLst/>
                    </a:prstGeom>
                  </pic:spPr>
                </pic:pic>
              </a:graphicData>
            </a:graphic>
          </wp:inline>
        </w:drawing>
      </w:r>
    </w:p>
    <w:p w14:paraId="7A8BC444" w14:textId="6435DFF8" w:rsidR="00C548A1" w:rsidRPr="009615FD" w:rsidRDefault="00C548A1" w:rsidP="00C548A1">
      <w:pPr>
        <w:spacing w:line="360" w:lineRule="auto"/>
        <w:jc w:val="center"/>
        <w:rPr>
          <w:rFonts w:ascii="Book Antiqua" w:hAnsi="Book Antiqua"/>
        </w:rPr>
      </w:pPr>
      <w:r w:rsidRPr="009615FD">
        <w:rPr>
          <w:rFonts w:ascii="Book Antiqua" w:hAnsi="Book Antiqua"/>
        </w:rPr>
        <w:t>图</w:t>
      </w:r>
      <w:r w:rsidRPr="009615FD">
        <w:rPr>
          <w:rFonts w:ascii="Book Antiqua" w:hAnsi="Book Antiqua"/>
        </w:rPr>
        <w:t xml:space="preserve"> 2-1-3</w:t>
      </w:r>
    </w:p>
    <w:p w14:paraId="01DE0789" w14:textId="7169F9AE" w:rsidR="00C548A1" w:rsidRPr="009615FD" w:rsidRDefault="00C548A1" w:rsidP="00C548A1">
      <w:pPr>
        <w:pStyle w:val="af"/>
        <w:numPr>
          <w:ilvl w:val="0"/>
          <w:numId w:val="20"/>
        </w:numPr>
        <w:spacing w:line="360" w:lineRule="auto"/>
        <w:ind w:firstLineChars="0"/>
        <w:jc w:val="left"/>
        <w:rPr>
          <w:rFonts w:ascii="Book Antiqua" w:hAnsi="Book Antiqua"/>
          <w:b/>
        </w:rPr>
      </w:pPr>
      <w:r w:rsidRPr="009615FD">
        <w:rPr>
          <w:rFonts w:ascii="Book Antiqua" w:hAnsi="Book Antiqua"/>
          <w:b/>
        </w:rPr>
        <w:t>【锁定用户】</w:t>
      </w:r>
    </w:p>
    <w:p w14:paraId="099C7A1B" w14:textId="7FF3717A" w:rsidR="00C548A1" w:rsidRPr="009615FD" w:rsidRDefault="00C548A1" w:rsidP="00853206">
      <w:pPr>
        <w:spacing w:line="360" w:lineRule="auto"/>
        <w:ind w:firstLine="420"/>
        <w:jc w:val="left"/>
        <w:rPr>
          <w:rFonts w:ascii="Book Antiqua" w:hAnsi="Book Antiqua"/>
        </w:rPr>
      </w:pPr>
      <w:r w:rsidRPr="009615FD">
        <w:rPr>
          <w:rFonts w:ascii="Book Antiqua" w:hAnsi="Book Antiqua"/>
        </w:rPr>
        <w:t>选择所需锁定的用户账号，点击右侧</w:t>
      </w:r>
      <w:r w:rsidRPr="009615FD">
        <w:rPr>
          <w:rFonts w:ascii="Book Antiqua" w:hAnsi="Book Antiqua"/>
          <w:highlight w:val="lightGray"/>
          <w:bdr w:val="single" w:sz="4" w:space="0" w:color="auto"/>
          <w14:textOutline w14:w="9525" w14:cap="rnd" w14:cmpd="sng" w14:algn="ctr">
            <w14:noFill/>
            <w14:prstDash w14:val="solid"/>
            <w14:bevel/>
          </w14:textOutline>
        </w:rPr>
        <w:t>锁定用户</w:t>
      </w:r>
      <w:r w:rsidRPr="009615FD">
        <w:rPr>
          <w:rFonts w:ascii="Book Antiqua" w:hAnsi="Book Antiqua"/>
        </w:rPr>
        <w:t>按钮，即可完成用户账号锁定操作，</w:t>
      </w:r>
      <w:r w:rsidR="00853206" w:rsidRPr="009615FD">
        <w:rPr>
          <w:rFonts w:ascii="Book Antiqua" w:hAnsi="Book Antiqua"/>
        </w:rPr>
        <w:t>如图</w:t>
      </w:r>
      <w:r w:rsidR="00853206" w:rsidRPr="009615FD">
        <w:rPr>
          <w:rFonts w:ascii="Book Antiqua" w:hAnsi="Book Antiqua"/>
        </w:rPr>
        <w:t>2-1-4</w:t>
      </w:r>
      <w:r w:rsidR="00853206" w:rsidRPr="009615FD">
        <w:rPr>
          <w:rFonts w:ascii="Book Antiqua" w:hAnsi="Book Antiqua"/>
        </w:rPr>
        <w:t>所示，此时账号状态为锁定状态，</w:t>
      </w:r>
      <w:r w:rsidRPr="009615FD">
        <w:rPr>
          <w:rFonts w:ascii="Book Antiqua" w:hAnsi="Book Antiqua"/>
        </w:rPr>
        <w:t>该用户账号将无法登陆系统</w:t>
      </w:r>
      <w:r w:rsidR="00853206" w:rsidRPr="009615FD">
        <w:rPr>
          <w:rFonts w:ascii="Book Antiqua" w:hAnsi="Book Antiqua"/>
        </w:rPr>
        <w:t>。对于已锁定的用户账号，管理人员可通过点击</w:t>
      </w:r>
      <w:r w:rsidR="00853206" w:rsidRPr="009615FD">
        <w:rPr>
          <w:rFonts w:ascii="Book Antiqua" w:hAnsi="Book Antiqua"/>
          <w:highlight w:val="lightGray"/>
          <w:bdr w:val="single" w:sz="4" w:space="0" w:color="auto"/>
          <w14:textOutline w14:w="9525" w14:cap="rnd" w14:cmpd="sng" w14:algn="ctr">
            <w14:noFill/>
            <w14:prstDash w14:val="solid"/>
            <w14:bevel/>
          </w14:textOutline>
        </w:rPr>
        <w:t>解锁用户</w:t>
      </w:r>
      <w:r w:rsidR="00853206" w:rsidRPr="009615FD">
        <w:rPr>
          <w:rFonts w:ascii="Book Antiqua" w:hAnsi="Book Antiqua"/>
          <w14:textOutline w14:w="9525" w14:cap="rnd" w14:cmpd="sng" w14:algn="ctr">
            <w14:noFill/>
            <w14:prstDash w14:val="solid"/>
            <w14:bevel/>
          </w14:textOutline>
        </w:rPr>
        <w:t>按钮，</w:t>
      </w:r>
      <w:r w:rsidR="00853206" w:rsidRPr="009615FD">
        <w:rPr>
          <w:rFonts w:ascii="Book Antiqua" w:hAnsi="Book Antiqua"/>
        </w:rPr>
        <w:t>完成用户账号解锁操作，如图</w:t>
      </w:r>
      <w:r w:rsidR="00853206" w:rsidRPr="009615FD">
        <w:rPr>
          <w:rFonts w:ascii="Book Antiqua" w:hAnsi="Book Antiqua"/>
        </w:rPr>
        <w:t>2-1-5</w:t>
      </w:r>
      <w:r w:rsidR="00853206" w:rsidRPr="009615FD">
        <w:rPr>
          <w:rFonts w:ascii="Book Antiqua" w:hAnsi="Book Antiqua"/>
        </w:rPr>
        <w:t>所示。</w:t>
      </w:r>
    </w:p>
    <w:p w14:paraId="39555E71" w14:textId="436C1920" w:rsidR="00853206" w:rsidRPr="009615FD" w:rsidRDefault="005A75E2" w:rsidP="00853206">
      <w:pPr>
        <w:spacing w:line="360" w:lineRule="auto"/>
        <w:ind w:firstLine="420"/>
        <w:jc w:val="left"/>
        <w:rPr>
          <w:rFonts w:ascii="Book Antiqua" w:hAnsi="Book Antiqua"/>
        </w:rPr>
      </w:pPr>
      <w:r w:rsidRPr="009615FD">
        <w:rPr>
          <w:rFonts w:ascii="Book Antiqua" w:hAnsi="Book Antiqua"/>
          <w:noProof/>
        </w:rPr>
        <w:lastRenderedPageBreak/>
        <w:drawing>
          <wp:inline distT="0" distB="0" distL="0" distR="0" wp14:anchorId="55BDB127" wp14:editId="2CE307AC">
            <wp:extent cx="5274310" cy="12331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33170"/>
                    </a:xfrm>
                    <a:prstGeom prst="rect">
                      <a:avLst/>
                    </a:prstGeom>
                  </pic:spPr>
                </pic:pic>
              </a:graphicData>
            </a:graphic>
          </wp:inline>
        </w:drawing>
      </w:r>
    </w:p>
    <w:p w14:paraId="250CC568" w14:textId="56A59E77" w:rsidR="005A75E2" w:rsidRPr="009615FD" w:rsidRDefault="005A75E2" w:rsidP="005A75E2">
      <w:pPr>
        <w:spacing w:line="360" w:lineRule="auto"/>
        <w:ind w:firstLine="420"/>
        <w:jc w:val="center"/>
        <w:rPr>
          <w:rFonts w:ascii="Book Antiqua" w:hAnsi="Book Antiqua"/>
        </w:rPr>
      </w:pPr>
      <w:r w:rsidRPr="009615FD">
        <w:rPr>
          <w:rFonts w:ascii="Book Antiqua" w:hAnsi="Book Antiqua"/>
        </w:rPr>
        <w:t>图</w:t>
      </w:r>
      <w:r w:rsidRPr="009615FD">
        <w:rPr>
          <w:rFonts w:ascii="Book Antiqua" w:hAnsi="Book Antiqua"/>
        </w:rPr>
        <w:t xml:space="preserve"> 2-1-4</w:t>
      </w:r>
    </w:p>
    <w:p w14:paraId="432B106B" w14:textId="2ABD2089" w:rsidR="005A75E2" w:rsidRPr="009615FD" w:rsidRDefault="005A75E2" w:rsidP="00853206">
      <w:pPr>
        <w:spacing w:line="360" w:lineRule="auto"/>
        <w:ind w:firstLine="420"/>
        <w:jc w:val="left"/>
        <w:rPr>
          <w:rFonts w:ascii="Book Antiqua" w:hAnsi="Book Antiqua"/>
        </w:rPr>
      </w:pPr>
      <w:r w:rsidRPr="009615FD">
        <w:rPr>
          <w:rFonts w:ascii="Book Antiqua" w:hAnsi="Book Antiqua"/>
          <w:noProof/>
        </w:rPr>
        <w:drawing>
          <wp:inline distT="0" distB="0" distL="0" distR="0" wp14:anchorId="55CA2A98" wp14:editId="2DB993E9">
            <wp:extent cx="5274310" cy="12471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247140"/>
                    </a:xfrm>
                    <a:prstGeom prst="rect">
                      <a:avLst/>
                    </a:prstGeom>
                  </pic:spPr>
                </pic:pic>
              </a:graphicData>
            </a:graphic>
          </wp:inline>
        </w:drawing>
      </w:r>
    </w:p>
    <w:p w14:paraId="3495F16D" w14:textId="1873A89B" w:rsidR="005A75E2" w:rsidRPr="009615FD" w:rsidRDefault="005A75E2" w:rsidP="005A75E2">
      <w:pPr>
        <w:spacing w:line="360" w:lineRule="auto"/>
        <w:ind w:firstLine="420"/>
        <w:jc w:val="center"/>
        <w:rPr>
          <w:rFonts w:ascii="Book Antiqua" w:hAnsi="Book Antiqua"/>
        </w:rPr>
      </w:pPr>
      <w:r w:rsidRPr="009615FD">
        <w:rPr>
          <w:rFonts w:ascii="Book Antiqua" w:hAnsi="Book Antiqua"/>
        </w:rPr>
        <w:t>图</w:t>
      </w:r>
      <w:r w:rsidRPr="009615FD">
        <w:rPr>
          <w:rFonts w:ascii="Book Antiqua" w:hAnsi="Book Antiqua"/>
        </w:rPr>
        <w:t xml:space="preserve"> 2-1-5</w:t>
      </w:r>
    </w:p>
    <w:p w14:paraId="2817FDF4" w14:textId="21FF3DFD" w:rsidR="00F1441C" w:rsidRPr="009615FD" w:rsidRDefault="00F1441C" w:rsidP="00F1441C">
      <w:pPr>
        <w:pStyle w:val="af"/>
        <w:numPr>
          <w:ilvl w:val="0"/>
          <w:numId w:val="20"/>
        </w:numPr>
        <w:spacing w:line="360" w:lineRule="auto"/>
        <w:ind w:firstLineChars="0"/>
        <w:jc w:val="left"/>
        <w:rPr>
          <w:rFonts w:ascii="Book Antiqua" w:hAnsi="Book Antiqua"/>
          <w:b/>
        </w:rPr>
      </w:pPr>
      <w:r w:rsidRPr="009615FD">
        <w:rPr>
          <w:rFonts w:ascii="Book Antiqua" w:hAnsi="Book Antiqua"/>
          <w:b/>
        </w:rPr>
        <w:t>【过期用户】</w:t>
      </w:r>
    </w:p>
    <w:p w14:paraId="374319E3" w14:textId="4062979E" w:rsidR="00430B43" w:rsidRPr="009615FD" w:rsidRDefault="00430B43" w:rsidP="00430B43">
      <w:pPr>
        <w:pStyle w:val="af"/>
        <w:spacing w:line="360" w:lineRule="auto"/>
        <w:ind w:left="420" w:firstLineChars="0" w:firstLine="0"/>
        <w:jc w:val="left"/>
        <w:rPr>
          <w:rFonts w:ascii="Book Antiqua" w:hAnsi="Book Antiqua"/>
        </w:rPr>
      </w:pPr>
      <w:r w:rsidRPr="009615FD">
        <w:rPr>
          <w:rFonts w:ascii="Book Antiqua" w:hAnsi="Book Antiqua"/>
        </w:rPr>
        <w:t>选择所需进行密码过期的用户账号，点击右侧</w:t>
      </w:r>
      <w:r w:rsidRPr="009615FD">
        <w:rPr>
          <w:rFonts w:ascii="Book Antiqua" w:hAnsi="Book Antiqua"/>
          <w:highlight w:val="lightGray"/>
          <w:bdr w:val="single" w:sz="4" w:space="0" w:color="auto"/>
          <w14:textOutline w14:w="9525" w14:cap="rnd" w14:cmpd="sng" w14:algn="ctr">
            <w14:noFill/>
            <w14:prstDash w14:val="solid"/>
            <w14:bevel/>
          </w14:textOutline>
        </w:rPr>
        <w:t>过期用户</w:t>
      </w:r>
      <w:r w:rsidRPr="009615FD">
        <w:rPr>
          <w:rFonts w:ascii="Book Antiqua" w:hAnsi="Book Antiqua"/>
        </w:rPr>
        <w:t>按钮，即可完成用户账号锁定操作，如图</w:t>
      </w:r>
      <w:r w:rsidRPr="009615FD">
        <w:rPr>
          <w:rFonts w:ascii="Book Antiqua" w:hAnsi="Book Antiqua"/>
        </w:rPr>
        <w:t>2-1-</w:t>
      </w:r>
      <w:r w:rsidR="00425915" w:rsidRPr="009615FD">
        <w:rPr>
          <w:rFonts w:ascii="Book Antiqua" w:hAnsi="Book Antiqua"/>
        </w:rPr>
        <w:t>6</w:t>
      </w:r>
      <w:r w:rsidRPr="009615FD">
        <w:rPr>
          <w:rFonts w:ascii="Book Antiqua" w:hAnsi="Book Antiqua"/>
        </w:rPr>
        <w:t>所示，此时账号状态为</w:t>
      </w:r>
      <w:r w:rsidR="00425915" w:rsidRPr="009615FD">
        <w:rPr>
          <w:rFonts w:ascii="Book Antiqua" w:hAnsi="Book Antiqua"/>
        </w:rPr>
        <w:t>密码过期状态</w:t>
      </w:r>
      <w:r w:rsidRPr="009615FD">
        <w:rPr>
          <w:rFonts w:ascii="Book Antiqua" w:hAnsi="Book Antiqua"/>
        </w:rPr>
        <w:t>，</w:t>
      </w:r>
      <w:r w:rsidR="00425915" w:rsidRPr="009615FD">
        <w:rPr>
          <w:rFonts w:ascii="Book Antiqua" w:hAnsi="Book Antiqua"/>
        </w:rPr>
        <w:t>用该用户登陆系统时，系统会强制其修改密码；如图</w:t>
      </w:r>
      <w:r w:rsidR="00425915" w:rsidRPr="009615FD">
        <w:rPr>
          <w:rFonts w:ascii="Book Antiqua" w:hAnsi="Book Antiqua"/>
        </w:rPr>
        <w:t>2-1-7</w:t>
      </w:r>
      <w:r w:rsidR="00425915" w:rsidRPr="009615FD">
        <w:rPr>
          <w:rFonts w:ascii="Book Antiqua" w:hAnsi="Book Antiqua"/>
        </w:rPr>
        <w:t>所示</w:t>
      </w:r>
      <w:r w:rsidRPr="009615FD">
        <w:rPr>
          <w:rFonts w:ascii="Book Antiqua" w:hAnsi="Book Antiqua"/>
          <w:noProof/>
        </w:rPr>
        <w:drawing>
          <wp:inline distT="0" distB="0" distL="0" distR="0" wp14:anchorId="5FF28FA2" wp14:editId="066A44DE">
            <wp:extent cx="5274310" cy="2146300"/>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46300"/>
                    </a:xfrm>
                    <a:prstGeom prst="rect">
                      <a:avLst/>
                    </a:prstGeom>
                  </pic:spPr>
                </pic:pic>
              </a:graphicData>
            </a:graphic>
          </wp:inline>
        </w:drawing>
      </w:r>
    </w:p>
    <w:p w14:paraId="55E9AB0F" w14:textId="454ABB0F" w:rsidR="00425915" w:rsidRPr="009615FD" w:rsidRDefault="00425915" w:rsidP="00425915">
      <w:pPr>
        <w:pStyle w:val="af"/>
        <w:spacing w:line="360" w:lineRule="auto"/>
        <w:ind w:left="420" w:firstLineChars="0" w:firstLine="0"/>
        <w:jc w:val="center"/>
        <w:rPr>
          <w:rFonts w:ascii="Book Antiqua" w:hAnsi="Book Antiqua"/>
        </w:rPr>
      </w:pPr>
      <w:r w:rsidRPr="009615FD">
        <w:rPr>
          <w:rFonts w:ascii="Book Antiqua" w:hAnsi="Book Antiqua"/>
        </w:rPr>
        <w:t>图</w:t>
      </w:r>
      <w:r w:rsidRPr="009615FD">
        <w:rPr>
          <w:rFonts w:ascii="Book Antiqua" w:hAnsi="Book Antiqua"/>
        </w:rPr>
        <w:t xml:space="preserve"> 2-1-6</w:t>
      </w:r>
    </w:p>
    <w:p w14:paraId="5EF6FB8D" w14:textId="2340A5B9" w:rsidR="00425915" w:rsidRPr="009615FD" w:rsidRDefault="00425915" w:rsidP="00425915">
      <w:pPr>
        <w:pStyle w:val="af"/>
        <w:spacing w:line="360" w:lineRule="auto"/>
        <w:ind w:left="420" w:firstLineChars="0" w:firstLine="0"/>
        <w:jc w:val="center"/>
        <w:rPr>
          <w:rFonts w:ascii="Book Antiqua" w:hAnsi="Book Antiqua"/>
        </w:rPr>
      </w:pPr>
      <w:r w:rsidRPr="009615FD">
        <w:rPr>
          <w:rFonts w:ascii="Book Antiqua" w:hAnsi="Book Antiqua"/>
          <w:noProof/>
        </w:rPr>
        <w:lastRenderedPageBreak/>
        <w:drawing>
          <wp:inline distT="0" distB="0" distL="0" distR="0" wp14:anchorId="16AAD426" wp14:editId="7A798718">
            <wp:extent cx="5274310" cy="27419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41930"/>
                    </a:xfrm>
                    <a:prstGeom prst="rect">
                      <a:avLst/>
                    </a:prstGeom>
                  </pic:spPr>
                </pic:pic>
              </a:graphicData>
            </a:graphic>
          </wp:inline>
        </w:drawing>
      </w:r>
    </w:p>
    <w:p w14:paraId="02226362" w14:textId="14C0FF2C" w:rsidR="00425915" w:rsidRPr="009615FD" w:rsidRDefault="00425915" w:rsidP="00403373">
      <w:pPr>
        <w:pStyle w:val="af"/>
        <w:spacing w:line="360" w:lineRule="auto"/>
        <w:ind w:left="420" w:firstLineChars="0" w:firstLine="0"/>
        <w:jc w:val="center"/>
        <w:rPr>
          <w:rFonts w:ascii="Book Antiqua" w:hAnsi="Book Antiqua"/>
        </w:rPr>
      </w:pPr>
      <w:r w:rsidRPr="009615FD">
        <w:rPr>
          <w:rFonts w:ascii="Book Antiqua" w:hAnsi="Book Antiqua"/>
        </w:rPr>
        <w:t>图</w:t>
      </w:r>
      <w:r w:rsidRPr="009615FD">
        <w:rPr>
          <w:rFonts w:ascii="Book Antiqua" w:hAnsi="Book Antiqua"/>
        </w:rPr>
        <w:t xml:space="preserve"> 2-1-7</w:t>
      </w:r>
    </w:p>
    <w:p w14:paraId="66A24A51" w14:textId="4CB5A5C4" w:rsidR="00F1441C" w:rsidRPr="009615FD" w:rsidRDefault="00F1441C" w:rsidP="00F1441C">
      <w:pPr>
        <w:pStyle w:val="af"/>
        <w:numPr>
          <w:ilvl w:val="0"/>
          <w:numId w:val="20"/>
        </w:numPr>
        <w:spacing w:line="360" w:lineRule="auto"/>
        <w:ind w:firstLineChars="0"/>
        <w:jc w:val="left"/>
        <w:rPr>
          <w:rFonts w:ascii="Book Antiqua" w:hAnsi="Book Antiqua"/>
          <w:b/>
        </w:rPr>
      </w:pPr>
      <w:r w:rsidRPr="009615FD">
        <w:rPr>
          <w:rFonts w:ascii="Book Antiqua" w:hAnsi="Book Antiqua"/>
          <w:b/>
        </w:rPr>
        <w:t>【修改用户】</w:t>
      </w:r>
    </w:p>
    <w:p w14:paraId="43335880" w14:textId="3BC80AB4" w:rsidR="00F45A65" w:rsidRPr="009615FD" w:rsidRDefault="00F45A65" w:rsidP="00F45A65">
      <w:pPr>
        <w:pStyle w:val="af"/>
        <w:numPr>
          <w:ilvl w:val="0"/>
          <w:numId w:val="21"/>
        </w:numPr>
        <w:spacing w:line="360" w:lineRule="auto"/>
        <w:ind w:firstLineChars="0"/>
        <w:jc w:val="left"/>
        <w:rPr>
          <w:rFonts w:ascii="Book Antiqua" w:hAnsi="Book Antiqua"/>
          <w:b/>
        </w:rPr>
      </w:pPr>
      <w:r w:rsidRPr="009615FD">
        <w:rPr>
          <w:rFonts w:ascii="Book Antiqua" w:hAnsi="Book Antiqua"/>
          <w:b/>
        </w:rPr>
        <w:t>基础信息修改</w:t>
      </w:r>
    </w:p>
    <w:p w14:paraId="2CF05B4C" w14:textId="0F46F02B" w:rsidR="00F1441C" w:rsidRPr="009615FD" w:rsidRDefault="00F1441C" w:rsidP="00F45A65">
      <w:pPr>
        <w:spacing w:line="360" w:lineRule="auto"/>
        <w:ind w:firstLine="420"/>
        <w:jc w:val="left"/>
        <w:rPr>
          <w:rFonts w:ascii="Book Antiqua" w:hAnsi="Book Antiqua"/>
        </w:rPr>
      </w:pPr>
      <w:r w:rsidRPr="009615FD">
        <w:rPr>
          <w:rFonts w:ascii="Book Antiqua" w:hAnsi="Book Antiqua"/>
        </w:rPr>
        <w:t>选择所需修改的用户账户</w:t>
      </w:r>
      <w:r w:rsidR="00F45A65" w:rsidRPr="009615FD">
        <w:rPr>
          <w:rFonts w:ascii="Book Antiqua" w:hAnsi="Book Antiqua"/>
        </w:rPr>
        <w:t>，点击右侧修改用户按钮，在更新用户弹框内进行用户信息的修改，修改完成后点击确认按钮即可更新用户信息，如图</w:t>
      </w:r>
      <w:r w:rsidR="00F45A65" w:rsidRPr="009615FD">
        <w:rPr>
          <w:rFonts w:ascii="Book Antiqua" w:hAnsi="Book Antiqua"/>
        </w:rPr>
        <w:t>2-1-</w:t>
      </w:r>
      <w:r w:rsidR="00881820" w:rsidRPr="009615FD">
        <w:rPr>
          <w:rFonts w:ascii="Book Antiqua" w:hAnsi="Book Antiqua"/>
        </w:rPr>
        <w:t>8</w:t>
      </w:r>
    </w:p>
    <w:p w14:paraId="04936811" w14:textId="0E81DB79" w:rsidR="00F45A65" w:rsidRPr="009615FD" w:rsidRDefault="00F45A65" w:rsidP="00F45A65">
      <w:pPr>
        <w:spacing w:line="360" w:lineRule="auto"/>
        <w:ind w:firstLine="420"/>
        <w:jc w:val="center"/>
        <w:rPr>
          <w:rFonts w:ascii="Book Antiqua" w:hAnsi="Book Antiqua"/>
        </w:rPr>
      </w:pPr>
      <w:r w:rsidRPr="009615FD">
        <w:rPr>
          <w:rFonts w:ascii="Book Antiqua" w:hAnsi="Book Antiqua"/>
          <w:noProof/>
        </w:rPr>
        <w:drawing>
          <wp:inline distT="0" distB="0" distL="0" distR="0" wp14:anchorId="528F0423" wp14:editId="5F45A96E">
            <wp:extent cx="4277577" cy="2548727"/>
            <wp:effectExtent l="0" t="0" r="889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3038" cy="2551981"/>
                    </a:xfrm>
                    <a:prstGeom prst="rect">
                      <a:avLst/>
                    </a:prstGeom>
                  </pic:spPr>
                </pic:pic>
              </a:graphicData>
            </a:graphic>
          </wp:inline>
        </w:drawing>
      </w:r>
    </w:p>
    <w:p w14:paraId="26CD63C3" w14:textId="2F785240" w:rsidR="00F45A65" w:rsidRPr="009615FD" w:rsidRDefault="00F45A65" w:rsidP="00F45A65">
      <w:pPr>
        <w:spacing w:line="360" w:lineRule="auto"/>
        <w:ind w:firstLine="420"/>
        <w:jc w:val="center"/>
        <w:rPr>
          <w:rFonts w:ascii="Book Antiqua" w:hAnsi="Book Antiqua"/>
        </w:rPr>
      </w:pPr>
      <w:r w:rsidRPr="009615FD">
        <w:rPr>
          <w:rFonts w:ascii="Book Antiqua" w:hAnsi="Book Antiqua"/>
        </w:rPr>
        <w:t>图</w:t>
      </w:r>
      <w:r w:rsidRPr="009615FD">
        <w:rPr>
          <w:rFonts w:ascii="Book Antiqua" w:hAnsi="Book Antiqua"/>
        </w:rPr>
        <w:t xml:space="preserve"> 2-1-</w:t>
      </w:r>
      <w:r w:rsidR="00881820" w:rsidRPr="009615FD">
        <w:rPr>
          <w:rFonts w:ascii="Book Antiqua" w:hAnsi="Book Antiqua"/>
        </w:rPr>
        <w:t>8</w:t>
      </w:r>
    </w:p>
    <w:p w14:paraId="6FA2EEB4" w14:textId="3283D01D" w:rsidR="00AF7EED" w:rsidRPr="009615FD" w:rsidRDefault="00AF7EED" w:rsidP="00AF7EED">
      <w:pPr>
        <w:spacing w:line="360" w:lineRule="auto"/>
        <w:ind w:firstLine="420"/>
        <w:jc w:val="left"/>
        <w:rPr>
          <w:rFonts w:ascii="Book Antiqua" w:hAnsi="Book Antiqua"/>
        </w:rPr>
      </w:pPr>
      <w:r w:rsidRPr="009615FD">
        <w:rPr>
          <w:rFonts w:ascii="Book Antiqua" w:hAnsi="Book Antiqua"/>
        </w:rPr>
        <w:t>该页面允许修改的信息包含：用户名、部门、用户类型、用户昵称、邮箱（字段详情见新增用户章节）。</w:t>
      </w:r>
    </w:p>
    <w:p w14:paraId="007EBB37" w14:textId="05D3AC80" w:rsidR="00F45A65" w:rsidRPr="009615FD" w:rsidRDefault="00F45A65" w:rsidP="00F45A65">
      <w:pPr>
        <w:pStyle w:val="af"/>
        <w:numPr>
          <w:ilvl w:val="0"/>
          <w:numId w:val="22"/>
        </w:numPr>
        <w:spacing w:line="360" w:lineRule="auto"/>
        <w:ind w:firstLineChars="0"/>
        <w:jc w:val="left"/>
        <w:rPr>
          <w:rFonts w:ascii="Book Antiqua" w:hAnsi="Book Antiqua"/>
          <w:b/>
        </w:rPr>
      </w:pPr>
      <w:r w:rsidRPr="009615FD">
        <w:rPr>
          <w:rFonts w:ascii="Book Antiqua" w:hAnsi="Book Antiqua"/>
          <w:b/>
        </w:rPr>
        <w:t>用户角色修改</w:t>
      </w:r>
    </w:p>
    <w:p w14:paraId="347E7489" w14:textId="0E561AA9" w:rsidR="00F1441C" w:rsidRPr="009615FD" w:rsidRDefault="00AF7EED" w:rsidP="00AF7EED">
      <w:pPr>
        <w:spacing w:line="360" w:lineRule="auto"/>
        <w:ind w:left="420" w:firstLine="420"/>
        <w:jc w:val="left"/>
        <w:rPr>
          <w:rFonts w:ascii="Book Antiqua" w:hAnsi="Book Antiqua"/>
        </w:rPr>
      </w:pPr>
      <w:r w:rsidRPr="009615FD">
        <w:rPr>
          <w:rFonts w:ascii="Book Antiqua" w:hAnsi="Book Antiqua"/>
        </w:rPr>
        <w:t>在用户列表界面，管理人员可通过点击用户信息</w:t>
      </w:r>
      <w:r w:rsidRPr="009615FD">
        <w:rPr>
          <w:rFonts w:ascii="Book Antiqua" w:hAnsi="Book Antiqua"/>
          <w:highlight w:val="lightGray"/>
        </w:rPr>
        <w:t>拥有角色（可编辑）</w:t>
      </w:r>
      <w:r w:rsidRPr="009615FD">
        <w:rPr>
          <w:rFonts w:ascii="Book Antiqua" w:hAnsi="Book Antiqua"/>
        </w:rPr>
        <w:t>栏中角色信息进行修改，点击后将会出现用户角色列表（图</w:t>
      </w:r>
      <w:r w:rsidRPr="009615FD">
        <w:rPr>
          <w:rFonts w:ascii="Book Antiqua" w:hAnsi="Book Antiqua"/>
        </w:rPr>
        <w:t xml:space="preserve"> 2-1-</w:t>
      </w:r>
      <w:r w:rsidR="00881820" w:rsidRPr="009615FD">
        <w:rPr>
          <w:rFonts w:ascii="Book Antiqua" w:hAnsi="Book Antiqua"/>
        </w:rPr>
        <w:t>9</w:t>
      </w:r>
      <w:r w:rsidRPr="009615FD">
        <w:rPr>
          <w:rFonts w:ascii="Book Antiqua" w:hAnsi="Book Antiqua"/>
        </w:rPr>
        <w:t>），勾选所</w:t>
      </w:r>
      <w:r w:rsidRPr="009615FD">
        <w:rPr>
          <w:rFonts w:ascii="Book Antiqua" w:hAnsi="Book Antiqua"/>
        </w:rPr>
        <w:lastRenderedPageBreak/>
        <w:t>需配置的用户角色</w:t>
      </w:r>
      <w:r w:rsidR="00E511D4" w:rsidRPr="009615FD">
        <w:rPr>
          <w:rFonts w:ascii="Book Antiqua" w:hAnsi="Book Antiqua"/>
        </w:rPr>
        <w:t>（可多选）</w:t>
      </w:r>
      <w:r w:rsidRPr="009615FD">
        <w:rPr>
          <w:rFonts w:ascii="Book Antiqua" w:hAnsi="Book Antiqua"/>
        </w:rPr>
        <w:t>，修改完成后通过按</w:t>
      </w:r>
      <w:r w:rsidRPr="009615FD">
        <w:rPr>
          <w:rFonts w:ascii="Book Antiqua" w:hAnsi="Book Antiqua"/>
          <w:highlight w:val="lightGray"/>
          <w:bdr w:val="single" w:sz="4" w:space="0" w:color="auto"/>
        </w:rPr>
        <w:t>Enter</w:t>
      </w:r>
      <w:r w:rsidRPr="009615FD">
        <w:rPr>
          <w:rFonts w:ascii="Book Antiqua" w:hAnsi="Book Antiqua"/>
        </w:rPr>
        <w:t>键进行提交，即可完成用户角色的更新，如图</w:t>
      </w:r>
      <w:r w:rsidRPr="009615FD">
        <w:rPr>
          <w:rFonts w:ascii="Book Antiqua" w:hAnsi="Book Antiqua"/>
        </w:rPr>
        <w:t>2-1-</w:t>
      </w:r>
      <w:r w:rsidR="00881820" w:rsidRPr="009615FD">
        <w:rPr>
          <w:rFonts w:ascii="Book Antiqua" w:hAnsi="Book Antiqua"/>
        </w:rPr>
        <w:t>10</w:t>
      </w:r>
      <w:r w:rsidRPr="009615FD">
        <w:rPr>
          <w:rFonts w:ascii="Book Antiqua" w:hAnsi="Book Antiqua"/>
        </w:rPr>
        <w:t>所示。</w:t>
      </w:r>
    </w:p>
    <w:p w14:paraId="51FB7300" w14:textId="4DA4D173" w:rsidR="00AF7EED" w:rsidRPr="009615FD" w:rsidRDefault="00AF7EED" w:rsidP="00AF7EED">
      <w:pPr>
        <w:spacing w:line="360" w:lineRule="auto"/>
        <w:ind w:firstLineChars="100" w:firstLine="240"/>
        <w:rPr>
          <w:rFonts w:ascii="Book Antiqua" w:hAnsi="Book Antiqua"/>
        </w:rPr>
      </w:pPr>
      <w:r w:rsidRPr="009615FD">
        <w:rPr>
          <w:rFonts w:ascii="Book Antiqua" w:hAnsi="Book Antiqua"/>
          <w:noProof/>
        </w:rPr>
        <w:drawing>
          <wp:inline distT="0" distB="0" distL="0" distR="0" wp14:anchorId="6F7303A4" wp14:editId="6672654B">
            <wp:extent cx="5274310" cy="21736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173605"/>
                    </a:xfrm>
                    <a:prstGeom prst="rect">
                      <a:avLst/>
                    </a:prstGeom>
                  </pic:spPr>
                </pic:pic>
              </a:graphicData>
            </a:graphic>
          </wp:inline>
        </w:drawing>
      </w:r>
    </w:p>
    <w:p w14:paraId="47041580" w14:textId="18498563" w:rsidR="00AF7EED" w:rsidRPr="009615FD" w:rsidRDefault="00AF7EED" w:rsidP="00AF7EED">
      <w:pPr>
        <w:spacing w:line="360" w:lineRule="auto"/>
        <w:ind w:firstLineChars="100" w:firstLine="240"/>
        <w:jc w:val="center"/>
        <w:rPr>
          <w:rFonts w:ascii="Book Antiqua" w:hAnsi="Book Antiqua"/>
        </w:rPr>
      </w:pPr>
      <w:r w:rsidRPr="009615FD">
        <w:rPr>
          <w:rFonts w:ascii="Book Antiqua" w:hAnsi="Book Antiqua"/>
        </w:rPr>
        <w:t>图</w:t>
      </w:r>
      <w:r w:rsidRPr="009615FD">
        <w:rPr>
          <w:rFonts w:ascii="Book Antiqua" w:hAnsi="Book Antiqua"/>
        </w:rPr>
        <w:t xml:space="preserve"> 2-1-</w:t>
      </w:r>
      <w:r w:rsidR="00881820" w:rsidRPr="009615FD">
        <w:rPr>
          <w:rFonts w:ascii="Book Antiqua" w:hAnsi="Book Antiqua"/>
        </w:rPr>
        <w:t>9</w:t>
      </w:r>
    </w:p>
    <w:p w14:paraId="54CE093D" w14:textId="6DBF0032" w:rsidR="00AF7EED" w:rsidRPr="009615FD" w:rsidRDefault="00AF7EED" w:rsidP="00AF7EED">
      <w:pPr>
        <w:spacing w:line="360" w:lineRule="auto"/>
        <w:ind w:firstLineChars="100" w:firstLine="240"/>
        <w:jc w:val="center"/>
        <w:rPr>
          <w:rFonts w:ascii="Book Antiqua" w:hAnsi="Book Antiqua"/>
        </w:rPr>
      </w:pPr>
      <w:r w:rsidRPr="009615FD">
        <w:rPr>
          <w:rFonts w:ascii="Book Antiqua" w:hAnsi="Book Antiqua"/>
          <w:noProof/>
        </w:rPr>
        <w:drawing>
          <wp:inline distT="0" distB="0" distL="0" distR="0" wp14:anchorId="26287735" wp14:editId="2FCD3034">
            <wp:extent cx="5274310" cy="13036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03655"/>
                    </a:xfrm>
                    <a:prstGeom prst="rect">
                      <a:avLst/>
                    </a:prstGeom>
                  </pic:spPr>
                </pic:pic>
              </a:graphicData>
            </a:graphic>
          </wp:inline>
        </w:drawing>
      </w:r>
    </w:p>
    <w:p w14:paraId="53777F0A" w14:textId="578EDF16" w:rsidR="00AF7EED" w:rsidRPr="009615FD" w:rsidRDefault="00AF7EED" w:rsidP="00AF7EED">
      <w:pPr>
        <w:spacing w:line="360" w:lineRule="auto"/>
        <w:ind w:firstLineChars="100" w:firstLine="240"/>
        <w:jc w:val="center"/>
        <w:rPr>
          <w:rFonts w:ascii="Book Antiqua" w:hAnsi="Book Antiqua"/>
        </w:rPr>
      </w:pPr>
      <w:r w:rsidRPr="009615FD">
        <w:rPr>
          <w:rFonts w:ascii="Book Antiqua" w:hAnsi="Book Antiqua"/>
        </w:rPr>
        <w:t>图</w:t>
      </w:r>
      <w:r w:rsidRPr="009615FD">
        <w:rPr>
          <w:rFonts w:ascii="Book Antiqua" w:hAnsi="Book Antiqua"/>
        </w:rPr>
        <w:t xml:space="preserve"> 2-1-</w:t>
      </w:r>
      <w:r w:rsidR="00881820" w:rsidRPr="009615FD">
        <w:rPr>
          <w:rFonts w:ascii="Book Antiqua" w:hAnsi="Book Antiqua"/>
        </w:rPr>
        <w:t>10</w:t>
      </w:r>
    </w:p>
    <w:p w14:paraId="78FD1CF1" w14:textId="77777777" w:rsidR="005A75E2" w:rsidRPr="009615FD" w:rsidRDefault="005A75E2" w:rsidP="005A75E2">
      <w:pPr>
        <w:spacing w:line="360" w:lineRule="auto"/>
        <w:ind w:firstLine="420"/>
        <w:jc w:val="center"/>
        <w:rPr>
          <w:rFonts w:ascii="Book Antiqua" w:hAnsi="Book Antiqua"/>
        </w:rPr>
      </w:pPr>
    </w:p>
    <w:p w14:paraId="259FA669" w14:textId="77777777" w:rsidR="0041721E" w:rsidRPr="009615FD" w:rsidRDefault="0041721E" w:rsidP="0041721E">
      <w:pPr>
        <w:rPr>
          <w:rFonts w:ascii="Book Antiqua" w:hAnsi="Book Antiqua"/>
        </w:rPr>
      </w:pPr>
    </w:p>
    <w:p w14:paraId="66C77773" w14:textId="43CCCF7C" w:rsidR="001E4F4F" w:rsidRPr="009615FD" w:rsidRDefault="001E4F4F" w:rsidP="000575F2">
      <w:pPr>
        <w:pStyle w:val="2"/>
        <w:numPr>
          <w:ilvl w:val="1"/>
          <w:numId w:val="13"/>
        </w:numPr>
        <w:rPr>
          <w:rFonts w:ascii="Book Antiqua" w:hAnsi="Book Antiqua"/>
        </w:rPr>
      </w:pPr>
      <w:bookmarkStart w:id="18" w:name="_Toc8158072"/>
      <w:r w:rsidRPr="009615FD">
        <w:rPr>
          <w:rFonts w:ascii="Book Antiqua" w:hAnsi="Book Antiqua"/>
        </w:rPr>
        <w:t>角色管理</w:t>
      </w:r>
      <w:bookmarkEnd w:id="18"/>
    </w:p>
    <w:p w14:paraId="2340AC14" w14:textId="589B184B" w:rsidR="00357247" w:rsidRPr="009615FD" w:rsidRDefault="00357247" w:rsidP="00357247">
      <w:pPr>
        <w:rPr>
          <w:rFonts w:ascii="Book Antiqua" w:hAnsi="Book Antiqua"/>
        </w:rPr>
      </w:pPr>
      <w:r w:rsidRPr="009615FD">
        <w:rPr>
          <w:rFonts w:ascii="Book Antiqua" w:hAnsi="Book Antiqua"/>
        </w:rPr>
        <w:t>在【系统管理】</w:t>
      </w:r>
      <w:r w:rsidRPr="009615FD">
        <w:rPr>
          <w:rFonts w:ascii="Book Antiqua" w:hAnsi="Book Antiqua"/>
        </w:rPr>
        <w:t>-</w:t>
      </w:r>
      <w:r w:rsidRPr="009615FD">
        <w:rPr>
          <w:rFonts w:ascii="Book Antiqua" w:hAnsi="Book Antiqua"/>
        </w:rPr>
        <w:t>【角色管理】中，点击左上角的</w:t>
      </w:r>
      <w:r w:rsidRPr="009615FD">
        <w:rPr>
          <w:rFonts w:ascii="Book Antiqua" w:hAnsi="Book Antiqua"/>
          <w:highlight w:val="lightGray"/>
          <w:bdr w:val="single" w:sz="4" w:space="0" w:color="auto"/>
          <w14:textOutline w14:w="9525" w14:cap="rnd" w14:cmpd="sng" w14:algn="ctr">
            <w14:noFill/>
            <w14:prstDash w14:val="solid"/>
            <w14:bevel/>
          </w14:textOutline>
        </w:rPr>
        <w:t>新增</w:t>
      </w:r>
      <w:r w:rsidRPr="009615FD">
        <w:rPr>
          <w:rFonts w:ascii="Book Antiqua" w:hAnsi="Book Antiqua"/>
        </w:rPr>
        <w:t>，用于创建一个新的角色，</w:t>
      </w:r>
      <w:r w:rsidR="002E4BB3" w:rsidRPr="009615FD">
        <w:rPr>
          <w:rFonts w:ascii="Book Antiqua" w:hAnsi="Book Antiqua"/>
        </w:rPr>
        <w:t>该角色用于针对客户的页面赋权，</w:t>
      </w:r>
      <w:r w:rsidRPr="009615FD">
        <w:rPr>
          <w:rFonts w:ascii="Book Antiqua" w:hAnsi="Book Antiqua"/>
        </w:rPr>
        <w:t>如图</w:t>
      </w:r>
      <w:r w:rsidRPr="009615FD">
        <w:rPr>
          <w:rFonts w:ascii="Book Antiqua" w:hAnsi="Book Antiqua"/>
        </w:rPr>
        <w:t>2-2-1</w:t>
      </w:r>
      <w:r w:rsidRPr="009615FD">
        <w:rPr>
          <w:rFonts w:ascii="Book Antiqua" w:hAnsi="Book Antiqua"/>
        </w:rPr>
        <w:t>所示，填写完成以下信息后，点击</w:t>
      </w:r>
      <w:r w:rsidRPr="009615FD">
        <w:rPr>
          <w:rFonts w:ascii="Book Antiqua" w:hAnsi="Book Antiqua"/>
          <w:highlight w:val="lightGray"/>
          <w:bdr w:val="single" w:sz="4" w:space="0" w:color="auto"/>
        </w:rPr>
        <w:t>确认</w:t>
      </w:r>
      <w:r w:rsidRPr="009615FD">
        <w:rPr>
          <w:rFonts w:ascii="Book Antiqua" w:hAnsi="Book Antiqua"/>
        </w:rPr>
        <w:t>按钮，即可创建完成</w:t>
      </w:r>
      <w:r w:rsidR="00AF36AA" w:rsidRPr="009615FD">
        <w:rPr>
          <w:rFonts w:ascii="Book Antiqua" w:hAnsi="Book Antiqua"/>
        </w:rPr>
        <w:t>角色</w:t>
      </w:r>
      <w:r w:rsidRPr="009615FD">
        <w:rPr>
          <w:rFonts w:ascii="Book Antiqua" w:hAnsi="Book Antiqua"/>
        </w:rPr>
        <w:t>的新增，点击</w:t>
      </w:r>
      <w:r w:rsidRPr="009615FD">
        <w:rPr>
          <w:rFonts w:ascii="Book Antiqua" w:hAnsi="Book Antiqua"/>
          <w:bdr w:val="single" w:sz="4" w:space="0" w:color="auto"/>
          <w:shd w:val="pct15" w:color="auto" w:fill="FFFFFF"/>
        </w:rPr>
        <w:t>取消</w:t>
      </w:r>
      <w:r w:rsidRPr="009615FD">
        <w:rPr>
          <w:rFonts w:ascii="Book Antiqua" w:hAnsi="Book Antiqua"/>
        </w:rPr>
        <w:t>按钮即取消操作</w:t>
      </w:r>
    </w:p>
    <w:p w14:paraId="6E61847B" w14:textId="3F08A346" w:rsidR="00357247" w:rsidRPr="009615FD" w:rsidRDefault="00357247" w:rsidP="00357247">
      <w:pPr>
        <w:rPr>
          <w:rFonts w:ascii="Book Antiqua" w:hAnsi="Book Antiqua"/>
        </w:rPr>
      </w:pPr>
      <w:r w:rsidRPr="009615FD">
        <w:rPr>
          <w:rFonts w:ascii="Book Antiqua" w:hAnsi="Book Antiqua"/>
          <w:noProof/>
        </w:rPr>
        <w:drawing>
          <wp:inline distT="0" distB="0" distL="0" distR="0" wp14:anchorId="423541E0" wp14:editId="422921F6">
            <wp:extent cx="5274310" cy="164338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3380"/>
                    </a:xfrm>
                    <a:prstGeom prst="rect">
                      <a:avLst/>
                    </a:prstGeom>
                  </pic:spPr>
                </pic:pic>
              </a:graphicData>
            </a:graphic>
          </wp:inline>
        </w:drawing>
      </w:r>
    </w:p>
    <w:p w14:paraId="496C8427" w14:textId="50FFE111" w:rsidR="00357247" w:rsidRPr="009615FD" w:rsidRDefault="00357247" w:rsidP="00357247">
      <w:pPr>
        <w:jc w:val="center"/>
        <w:rPr>
          <w:rFonts w:ascii="Book Antiqua" w:hAnsi="Book Antiqua"/>
        </w:rPr>
      </w:pPr>
      <w:r w:rsidRPr="009615FD">
        <w:rPr>
          <w:rFonts w:ascii="Book Antiqua" w:hAnsi="Book Antiqua"/>
        </w:rPr>
        <w:lastRenderedPageBreak/>
        <w:t>2-2-1</w:t>
      </w:r>
    </w:p>
    <w:p w14:paraId="17DC6A54" w14:textId="7CE6D305" w:rsidR="009B2A1C" w:rsidRPr="009615FD" w:rsidRDefault="009B2A1C" w:rsidP="009B2A1C">
      <w:pPr>
        <w:pStyle w:val="3"/>
        <w:numPr>
          <w:ilvl w:val="2"/>
          <w:numId w:val="13"/>
        </w:numPr>
        <w:rPr>
          <w:rFonts w:ascii="Book Antiqua" w:hAnsi="Book Antiqua"/>
        </w:rPr>
      </w:pPr>
      <w:bookmarkStart w:id="19" w:name="_Toc8158073"/>
      <w:r w:rsidRPr="009615FD">
        <w:rPr>
          <w:rFonts w:ascii="Book Antiqua" w:hAnsi="Book Antiqua"/>
        </w:rPr>
        <w:t>配置页面权限</w:t>
      </w:r>
      <w:bookmarkEnd w:id="19"/>
    </w:p>
    <w:p w14:paraId="3E3A5B08" w14:textId="7FC45CCC" w:rsidR="00C32516" w:rsidRPr="009615FD" w:rsidRDefault="00C32516" w:rsidP="00403373">
      <w:pPr>
        <w:rPr>
          <w:rFonts w:ascii="Book Antiqua" w:hAnsi="Book Antiqua"/>
        </w:rPr>
      </w:pPr>
      <w:r w:rsidRPr="009615FD">
        <w:rPr>
          <w:rFonts w:ascii="Book Antiqua" w:hAnsi="Book Antiqua"/>
        </w:rPr>
        <w:t>在【系统管理】</w:t>
      </w:r>
      <w:r w:rsidRPr="009615FD">
        <w:rPr>
          <w:rFonts w:ascii="Book Antiqua" w:hAnsi="Book Antiqua"/>
        </w:rPr>
        <w:t>-</w:t>
      </w:r>
      <w:r w:rsidRPr="009615FD">
        <w:rPr>
          <w:rFonts w:ascii="Book Antiqua" w:hAnsi="Book Antiqua"/>
        </w:rPr>
        <w:t>【角色管理】中，点击</w:t>
      </w:r>
      <w:r w:rsidR="0020407F" w:rsidRPr="009615FD">
        <w:rPr>
          <w:rFonts w:ascii="Book Antiqua" w:hAnsi="Book Antiqua"/>
        </w:rPr>
        <w:t>右侧</w:t>
      </w:r>
      <w:r w:rsidRPr="009615FD">
        <w:rPr>
          <w:rFonts w:ascii="Book Antiqua" w:hAnsi="Book Antiqua"/>
        </w:rPr>
        <w:t>的</w:t>
      </w:r>
      <w:r w:rsidRPr="009615FD">
        <w:rPr>
          <w:rFonts w:ascii="Book Antiqua" w:hAnsi="Book Antiqua"/>
          <w:highlight w:val="lightGray"/>
          <w:bdr w:val="single" w:sz="4" w:space="0" w:color="auto"/>
          <w14:textOutline w14:w="9525" w14:cap="rnd" w14:cmpd="sng" w14:algn="ctr">
            <w14:noFill/>
            <w14:prstDash w14:val="solid"/>
            <w14:bevel/>
          </w14:textOutline>
        </w:rPr>
        <w:t>配置页面权限按钮</w:t>
      </w:r>
      <w:r w:rsidRPr="009615FD">
        <w:rPr>
          <w:rFonts w:ascii="Book Antiqua" w:hAnsi="Book Antiqua"/>
        </w:rPr>
        <w:t>，用针对该角色进行页面的权限设置，如图</w:t>
      </w:r>
      <w:r w:rsidRPr="009615FD">
        <w:rPr>
          <w:rFonts w:ascii="Book Antiqua" w:hAnsi="Book Antiqua"/>
        </w:rPr>
        <w:t>2-2-2</w:t>
      </w:r>
      <w:r w:rsidRPr="009615FD">
        <w:rPr>
          <w:rFonts w:ascii="Book Antiqua" w:hAnsi="Book Antiqua"/>
        </w:rPr>
        <w:t>所示，勾选对应的页面权限后，点击最下侧的</w:t>
      </w:r>
      <w:r w:rsidRPr="009615FD">
        <w:rPr>
          <w:rFonts w:ascii="Book Antiqua" w:hAnsi="Book Antiqua"/>
          <w:highlight w:val="lightGray"/>
          <w:bdr w:val="single" w:sz="4" w:space="0" w:color="auto"/>
        </w:rPr>
        <w:t>保存</w:t>
      </w:r>
      <w:r w:rsidRPr="009615FD">
        <w:rPr>
          <w:rFonts w:ascii="Book Antiqua" w:hAnsi="Book Antiqua"/>
        </w:rPr>
        <w:t>按钮，即可完成角色页面权限的添加，点击</w:t>
      </w:r>
      <w:r w:rsidRPr="009615FD">
        <w:rPr>
          <w:rFonts w:ascii="Book Antiqua" w:hAnsi="Book Antiqua"/>
          <w:bdr w:val="single" w:sz="4" w:space="0" w:color="auto"/>
          <w:shd w:val="pct15" w:color="auto" w:fill="FFFFFF"/>
        </w:rPr>
        <w:t>取消</w:t>
      </w:r>
      <w:r w:rsidRPr="009615FD">
        <w:rPr>
          <w:rFonts w:ascii="Book Antiqua" w:hAnsi="Book Antiqua"/>
        </w:rPr>
        <w:t>按钮即取消操作</w:t>
      </w:r>
      <w:r w:rsidR="007D7DDC" w:rsidRPr="009615FD">
        <w:rPr>
          <w:rFonts w:ascii="Book Antiqua" w:hAnsi="Book Antiqua"/>
        </w:rPr>
        <w:t>，完成页面权限的添加后，针对用户进行角色的添加，则该用户将会拥有该角色中的页面权限。</w:t>
      </w:r>
    </w:p>
    <w:p w14:paraId="768BCDE7" w14:textId="7BF09CDD" w:rsidR="009B2A1C" w:rsidRPr="009615FD" w:rsidRDefault="009B2A1C" w:rsidP="009B2A1C">
      <w:pPr>
        <w:rPr>
          <w:rFonts w:ascii="Book Antiqua" w:hAnsi="Book Antiqua"/>
        </w:rPr>
      </w:pPr>
      <w:r w:rsidRPr="009615FD">
        <w:rPr>
          <w:rFonts w:ascii="Book Antiqua" w:hAnsi="Book Antiqua"/>
          <w:noProof/>
        </w:rPr>
        <w:drawing>
          <wp:inline distT="0" distB="0" distL="0" distR="0" wp14:anchorId="1E6C727E" wp14:editId="311F6EE9">
            <wp:extent cx="5274310" cy="29781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78150"/>
                    </a:xfrm>
                    <a:prstGeom prst="rect">
                      <a:avLst/>
                    </a:prstGeom>
                  </pic:spPr>
                </pic:pic>
              </a:graphicData>
            </a:graphic>
          </wp:inline>
        </w:drawing>
      </w:r>
    </w:p>
    <w:p w14:paraId="58BEBB6D" w14:textId="552D6A90" w:rsidR="00C32516" w:rsidRPr="009615FD" w:rsidRDefault="00C32516"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2-2-2</w:t>
      </w:r>
    </w:p>
    <w:p w14:paraId="1B6E3984" w14:textId="5F4FDAD6" w:rsidR="0020407F" w:rsidRPr="009615FD" w:rsidRDefault="0020407F" w:rsidP="0020407F">
      <w:pPr>
        <w:pStyle w:val="3"/>
        <w:numPr>
          <w:ilvl w:val="2"/>
          <w:numId w:val="13"/>
        </w:numPr>
        <w:rPr>
          <w:rFonts w:ascii="Book Antiqua" w:hAnsi="Book Antiqua"/>
        </w:rPr>
      </w:pPr>
      <w:bookmarkStart w:id="20" w:name="_Toc8158074"/>
      <w:r w:rsidRPr="009615FD">
        <w:rPr>
          <w:rFonts w:ascii="Book Antiqua" w:hAnsi="Book Antiqua"/>
        </w:rPr>
        <w:t>数据权限配置</w:t>
      </w:r>
      <w:bookmarkEnd w:id="20"/>
    </w:p>
    <w:p w14:paraId="6EA14123" w14:textId="6CE71BEB" w:rsidR="0020407F" w:rsidRPr="009615FD" w:rsidRDefault="0020407F" w:rsidP="0020407F">
      <w:pPr>
        <w:rPr>
          <w:rFonts w:ascii="Book Antiqua" w:hAnsi="Book Antiqua"/>
        </w:rPr>
      </w:pPr>
      <w:r w:rsidRPr="009615FD">
        <w:rPr>
          <w:rFonts w:ascii="Book Antiqua" w:hAnsi="Book Antiqua"/>
        </w:rPr>
        <w:t>在【系统管理】</w:t>
      </w:r>
      <w:r w:rsidRPr="009615FD">
        <w:rPr>
          <w:rFonts w:ascii="Book Antiqua" w:hAnsi="Book Antiqua"/>
        </w:rPr>
        <w:t>-</w:t>
      </w:r>
      <w:r w:rsidRPr="009615FD">
        <w:rPr>
          <w:rFonts w:ascii="Book Antiqua" w:hAnsi="Book Antiqua"/>
        </w:rPr>
        <w:t>【角色管理】中，点击右侧的</w:t>
      </w:r>
      <w:r w:rsidRPr="009615FD">
        <w:rPr>
          <w:rFonts w:ascii="Book Antiqua" w:hAnsi="Book Antiqua"/>
          <w:highlight w:val="lightGray"/>
          <w:bdr w:val="single" w:sz="4" w:space="0" w:color="auto"/>
          <w14:textOutline w14:w="9525" w14:cap="rnd" w14:cmpd="sng" w14:algn="ctr">
            <w14:noFill/>
            <w14:prstDash w14:val="solid"/>
            <w14:bevel/>
          </w14:textOutline>
        </w:rPr>
        <w:t>配置页面权限按钮</w:t>
      </w:r>
      <w:r w:rsidRPr="009615FD">
        <w:rPr>
          <w:rFonts w:ascii="Book Antiqua" w:hAnsi="Book Antiqua"/>
        </w:rPr>
        <w:t>，用针对该角色进行页面的权限设置，如图</w:t>
      </w:r>
      <w:r w:rsidRPr="009615FD">
        <w:rPr>
          <w:rFonts w:ascii="Book Antiqua" w:hAnsi="Book Antiqua"/>
        </w:rPr>
        <w:t>2-2-3</w:t>
      </w:r>
      <w:r w:rsidRPr="009615FD">
        <w:rPr>
          <w:rFonts w:ascii="Book Antiqua" w:hAnsi="Book Antiqua"/>
        </w:rPr>
        <w:t>所示，勾选对应的</w:t>
      </w:r>
      <w:r w:rsidR="00E243ED" w:rsidRPr="009615FD">
        <w:rPr>
          <w:rFonts w:ascii="Book Antiqua" w:hAnsi="Book Antiqua"/>
        </w:rPr>
        <w:t>数据</w:t>
      </w:r>
      <w:r w:rsidRPr="009615FD">
        <w:rPr>
          <w:rFonts w:ascii="Book Antiqua" w:hAnsi="Book Antiqua"/>
        </w:rPr>
        <w:t>权限后，点击</w:t>
      </w:r>
      <w:r w:rsidR="00E243ED" w:rsidRPr="009615FD">
        <w:rPr>
          <w:rFonts w:ascii="Book Antiqua" w:hAnsi="Book Antiqua"/>
        </w:rPr>
        <w:t>上方的</w:t>
      </w:r>
      <w:r w:rsidR="00E243ED" w:rsidRPr="009615FD">
        <w:rPr>
          <w:rFonts w:ascii="Book Antiqua" w:hAnsi="Book Antiqua"/>
          <w:highlight w:val="lightGray"/>
          <w:bdr w:val="single" w:sz="4" w:space="0" w:color="auto"/>
        </w:rPr>
        <w:t>提交更改</w:t>
      </w:r>
      <w:r w:rsidRPr="009615FD">
        <w:rPr>
          <w:rFonts w:ascii="Book Antiqua" w:hAnsi="Book Antiqua"/>
        </w:rPr>
        <w:t>按钮，即可完成角色</w:t>
      </w:r>
      <w:r w:rsidR="00E243ED" w:rsidRPr="009615FD">
        <w:rPr>
          <w:rFonts w:ascii="Book Antiqua" w:hAnsi="Book Antiqua"/>
        </w:rPr>
        <w:t>数据</w:t>
      </w:r>
      <w:r w:rsidRPr="009615FD">
        <w:rPr>
          <w:rFonts w:ascii="Book Antiqua" w:hAnsi="Book Antiqua"/>
        </w:rPr>
        <w:t>权限的添加，点击</w:t>
      </w:r>
      <w:r w:rsidRPr="009615FD">
        <w:rPr>
          <w:rFonts w:ascii="Book Antiqua" w:hAnsi="Book Antiqua"/>
          <w:bdr w:val="single" w:sz="4" w:space="0" w:color="auto"/>
          <w:shd w:val="pct15" w:color="auto" w:fill="FFFFFF"/>
        </w:rPr>
        <w:t>取消</w:t>
      </w:r>
      <w:r w:rsidR="00E243ED" w:rsidRPr="009615FD">
        <w:rPr>
          <w:rFonts w:ascii="Book Antiqua" w:hAnsi="Book Antiqua"/>
          <w:bdr w:val="single" w:sz="4" w:space="0" w:color="auto"/>
          <w:shd w:val="pct15" w:color="auto" w:fill="FFFFFF"/>
        </w:rPr>
        <w:t>更改</w:t>
      </w:r>
      <w:r w:rsidRPr="009615FD">
        <w:rPr>
          <w:rFonts w:ascii="Book Antiqua" w:hAnsi="Book Antiqua"/>
        </w:rPr>
        <w:t>按钮即取消操作，完成</w:t>
      </w:r>
      <w:r w:rsidR="00E243ED" w:rsidRPr="009615FD">
        <w:rPr>
          <w:rFonts w:ascii="Book Antiqua" w:hAnsi="Book Antiqua"/>
        </w:rPr>
        <w:t>数据</w:t>
      </w:r>
      <w:r w:rsidRPr="009615FD">
        <w:rPr>
          <w:rFonts w:ascii="Book Antiqua" w:hAnsi="Book Antiqua"/>
        </w:rPr>
        <w:t>权限的添加后，针对用户进行角色的添加，则该用户将会拥有该角色中的</w:t>
      </w:r>
      <w:r w:rsidR="00E243ED" w:rsidRPr="009615FD">
        <w:rPr>
          <w:rFonts w:ascii="Book Antiqua" w:hAnsi="Book Antiqua"/>
        </w:rPr>
        <w:t>数据</w:t>
      </w:r>
      <w:r w:rsidRPr="009615FD">
        <w:rPr>
          <w:rFonts w:ascii="Book Antiqua" w:hAnsi="Book Antiqua"/>
        </w:rPr>
        <w:t>权限</w:t>
      </w:r>
      <w:r w:rsidR="006867C4" w:rsidRPr="009615FD">
        <w:rPr>
          <w:rFonts w:ascii="Book Antiqua" w:hAnsi="Book Antiqua"/>
        </w:rPr>
        <w:t>，具体操作如</w:t>
      </w:r>
      <w:r w:rsidR="006867C4" w:rsidRPr="009615FD">
        <w:rPr>
          <w:rFonts w:ascii="Book Antiqua" w:hAnsi="Book Antiqua"/>
        </w:rPr>
        <w:t>2.4</w:t>
      </w:r>
      <w:r w:rsidR="006867C4" w:rsidRPr="009615FD">
        <w:rPr>
          <w:rFonts w:ascii="Book Antiqua" w:hAnsi="Book Antiqua"/>
        </w:rPr>
        <w:t>章数据权限管理一致。</w:t>
      </w:r>
    </w:p>
    <w:p w14:paraId="69B17F79" w14:textId="23D5607F" w:rsidR="0020407F" w:rsidRPr="009615FD" w:rsidRDefault="0020407F" w:rsidP="0020407F">
      <w:pPr>
        <w:rPr>
          <w:rFonts w:ascii="Book Antiqua" w:hAnsi="Book Antiqua"/>
        </w:rPr>
      </w:pPr>
      <w:r w:rsidRPr="009615FD">
        <w:rPr>
          <w:rFonts w:ascii="Book Antiqua" w:hAnsi="Book Antiqua"/>
          <w:noProof/>
        </w:rPr>
        <w:lastRenderedPageBreak/>
        <w:drawing>
          <wp:inline distT="0" distB="0" distL="0" distR="0" wp14:anchorId="50B6A6AE" wp14:editId="1773AC29">
            <wp:extent cx="5274310" cy="18675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67535"/>
                    </a:xfrm>
                    <a:prstGeom prst="rect">
                      <a:avLst/>
                    </a:prstGeom>
                  </pic:spPr>
                </pic:pic>
              </a:graphicData>
            </a:graphic>
          </wp:inline>
        </w:drawing>
      </w:r>
    </w:p>
    <w:p w14:paraId="4BE3BD1B" w14:textId="1BB421CA" w:rsidR="0020407F" w:rsidRPr="009615FD" w:rsidRDefault="0020407F"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2-2-3</w:t>
      </w:r>
    </w:p>
    <w:p w14:paraId="036A31A1" w14:textId="77777777" w:rsidR="002E4BB3" w:rsidRPr="009615FD" w:rsidRDefault="002E4BB3" w:rsidP="00403373">
      <w:pPr>
        <w:jc w:val="left"/>
        <w:rPr>
          <w:rFonts w:ascii="Book Antiqua" w:hAnsi="Book Antiqua"/>
        </w:rPr>
      </w:pPr>
    </w:p>
    <w:p w14:paraId="55A549FD" w14:textId="35345250" w:rsidR="001E4F4F" w:rsidRPr="009615FD" w:rsidRDefault="001E4F4F" w:rsidP="000575F2">
      <w:pPr>
        <w:pStyle w:val="2"/>
        <w:numPr>
          <w:ilvl w:val="1"/>
          <w:numId w:val="13"/>
        </w:numPr>
        <w:rPr>
          <w:rFonts w:ascii="Book Antiqua" w:hAnsi="Book Antiqua"/>
        </w:rPr>
      </w:pPr>
      <w:bookmarkStart w:id="21" w:name="_Toc8158075"/>
      <w:r w:rsidRPr="009615FD">
        <w:rPr>
          <w:rFonts w:ascii="Book Antiqua" w:hAnsi="Book Antiqua"/>
        </w:rPr>
        <w:t>部门管理</w:t>
      </w:r>
      <w:bookmarkEnd w:id="21"/>
    </w:p>
    <w:p w14:paraId="07E50332" w14:textId="77777777" w:rsidR="008B74AC" w:rsidRPr="009615FD" w:rsidRDefault="008B74AC" w:rsidP="008B74AC">
      <w:pPr>
        <w:spacing w:line="360" w:lineRule="auto"/>
        <w:rPr>
          <w:rFonts w:ascii="Book Antiqua" w:hAnsi="Book Antiqua"/>
          <w:b/>
        </w:rPr>
      </w:pPr>
      <w:r w:rsidRPr="009615FD">
        <w:rPr>
          <w:rFonts w:ascii="Book Antiqua" w:hAnsi="Book Antiqua"/>
          <w:b/>
          <w:highlight w:val="lightGray"/>
        </w:rPr>
        <w:t>功能介绍</w:t>
      </w:r>
    </w:p>
    <w:p w14:paraId="77B854DA" w14:textId="658F627E" w:rsidR="008B74AC" w:rsidRPr="009615FD" w:rsidRDefault="008B74AC" w:rsidP="008B74AC">
      <w:pPr>
        <w:spacing w:line="360" w:lineRule="auto"/>
        <w:rPr>
          <w:rFonts w:ascii="Book Antiqua" w:hAnsi="Book Antiqua"/>
        </w:rPr>
      </w:pPr>
      <w:r w:rsidRPr="009615FD">
        <w:rPr>
          <w:rFonts w:ascii="Book Antiqua" w:hAnsi="Book Antiqua"/>
        </w:rPr>
        <w:tab/>
      </w:r>
      <w:r w:rsidRPr="009615FD">
        <w:rPr>
          <w:rFonts w:ascii="Book Antiqua" w:hAnsi="Book Antiqua"/>
        </w:rPr>
        <w:t>通过【部门管理】</w:t>
      </w:r>
      <w:r w:rsidR="00742A84" w:rsidRPr="009615FD">
        <w:rPr>
          <w:rFonts w:ascii="Book Antiqua" w:hAnsi="Book Antiqua"/>
        </w:rPr>
        <w:t>可以创建部门信息，同时创建部门同名资源组。之后在资源组下创建数据资源并通过资源管理对权限进行配置</w:t>
      </w:r>
      <w:r w:rsidRPr="009615FD">
        <w:rPr>
          <w:rFonts w:ascii="Book Antiqua" w:hAnsi="Book Antiqua"/>
        </w:rPr>
        <w:t>。</w:t>
      </w:r>
    </w:p>
    <w:p w14:paraId="3346A3E6" w14:textId="59C9F190" w:rsidR="008B74AC" w:rsidRPr="009615FD" w:rsidRDefault="008B74AC" w:rsidP="008B74AC">
      <w:pPr>
        <w:spacing w:line="360" w:lineRule="auto"/>
        <w:rPr>
          <w:rFonts w:ascii="Book Antiqua" w:hAnsi="Book Antiqua"/>
          <w:b/>
          <w:highlight w:val="lightGray"/>
        </w:rPr>
      </w:pPr>
      <w:r w:rsidRPr="009615FD">
        <w:rPr>
          <w:rFonts w:ascii="Book Antiqua" w:hAnsi="Book Antiqua"/>
          <w:b/>
          <w:highlight w:val="lightGray"/>
        </w:rPr>
        <w:t>操作说明</w:t>
      </w:r>
    </w:p>
    <w:p w14:paraId="5F8ABFDF" w14:textId="7EF844EB" w:rsidR="008B74AC" w:rsidRPr="009615FD" w:rsidRDefault="008B74AC" w:rsidP="008B74AC">
      <w:pPr>
        <w:pStyle w:val="3"/>
        <w:numPr>
          <w:ilvl w:val="2"/>
          <w:numId w:val="13"/>
        </w:numPr>
        <w:rPr>
          <w:rFonts w:ascii="Book Antiqua" w:hAnsi="Book Antiqua"/>
        </w:rPr>
      </w:pPr>
      <w:bookmarkStart w:id="22" w:name="_Toc8158076"/>
      <w:r w:rsidRPr="009615FD">
        <w:rPr>
          <w:rFonts w:ascii="Book Antiqua" w:hAnsi="Book Antiqua"/>
        </w:rPr>
        <w:t>创建部门</w:t>
      </w:r>
      <w:bookmarkEnd w:id="22"/>
    </w:p>
    <w:p w14:paraId="345116EE" w14:textId="1FA1BB9A" w:rsidR="00D27948" w:rsidRPr="009615FD" w:rsidRDefault="00D27948" w:rsidP="00D27948">
      <w:pPr>
        <w:rPr>
          <w:rFonts w:ascii="Book Antiqua" w:hAnsi="Book Antiqua"/>
        </w:rPr>
      </w:pPr>
      <w:r w:rsidRPr="009615FD">
        <w:rPr>
          <w:rFonts w:ascii="Book Antiqua" w:hAnsi="Book Antiqua"/>
        </w:rPr>
        <w:t>在【系统管理】</w:t>
      </w:r>
      <w:r w:rsidRPr="009615FD">
        <w:rPr>
          <w:rFonts w:ascii="Book Antiqua" w:hAnsi="Book Antiqua"/>
        </w:rPr>
        <w:t>-</w:t>
      </w:r>
      <w:r w:rsidRPr="009615FD">
        <w:rPr>
          <w:rFonts w:ascii="Book Antiqua" w:hAnsi="Book Antiqua"/>
        </w:rPr>
        <w:t>【部门管理】中，点击左上角的</w:t>
      </w:r>
      <w:r w:rsidRPr="009615FD">
        <w:rPr>
          <w:rFonts w:ascii="Book Antiqua" w:hAnsi="Book Antiqua"/>
          <w:highlight w:val="lightGray"/>
          <w:bdr w:val="single" w:sz="4" w:space="0" w:color="auto"/>
          <w14:textOutline w14:w="9525" w14:cap="rnd" w14:cmpd="sng" w14:algn="ctr">
            <w14:noFill/>
            <w14:prstDash w14:val="solid"/>
            <w14:bevel/>
          </w14:textOutline>
        </w:rPr>
        <w:t>新建部门</w:t>
      </w:r>
      <w:r w:rsidRPr="009615FD">
        <w:rPr>
          <w:rFonts w:ascii="Book Antiqua" w:hAnsi="Book Antiqua"/>
        </w:rPr>
        <w:t>，用于创建一个新的部门，如图</w:t>
      </w:r>
      <w:r w:rsidRPr="009615FD">
        <w:rPr>
          <w:rFonts w:ascii="Book Antiqua" w:hAnsi="Book Antiqua"/>
        </w:rPr>
        <w:t>2-3-1</w:t>
      </w:r>
      <w:r w:rsidRPr="009615FD">
        <w:rPr>
          <w:rFonts w:ascii="Book Antiqua" w:hAnsi="Book Antiqua"/>
        </w:rPr>
        <w:t>所示，填写完成以下信息后，点击</w:t>
      </w:r>
      <w:r w:rsidRPr="009615FD">
        <w:rPr>
          <w:rFonts w:ascii="Book Antiqua" w:hAnsi="Book Antiqua"/>
          <w:highlight w:val="lightGray"/>
          <w:bdr w:val="single" w:sz="4" w:space="0" w:color="auto"/>
        </w:rPr>
        <w:t>确认</w:t>
      </w:r>
      <w:r w:rsidRPr="009615FD">
        <w:rPr>
          <w:rFonts w:ascii="Book Antiqua" w:hAnsi="Book Antiqua"/>
        </w:rPr>
        <w:t>按钮，即可创建完成部门的新增，点击</w:t>
      </w:r>
      <w:r w:rsidRPr="009615FD">
        <w:rPr>
          <w:rFonts w:ascii="Book Antiqua" w:hAnsi="Book Antiqua"/>
          <w:bdr w:val="single" w:sz="4" w:space="0" w:color="auto"/>
          <w:shd w:val="pct15" w:color="auto" w:fill="FFFFFF"/>
        </w:rPr>
        <w:t>取消</w:t>
      </w:r>
      <w:r w:rsidRPr="009615FD">
        <w:rPr>
          <w:rFonts w:ascii="Book Antiqua" w:hAnsi="Book Antiqua"/>
        </w:rPr>
        <w:t>按钮即取消操作</w:t>
      </w:r>
    </w:p>
    <w:p w14:paraId="2D6A32C6" w14:textId="08C678B7" w:rsidR="008B74AC" w:rsidRPr="009615FD" w:rsidRDefault="008B74AC" w:rsidP="008B74AC">
      <w:pPr>
        <w:rPr>
          <w:rFonts w:ascii="Book Antiqua" w:hAnsi="Book Antiqua"/>
        </w:rPr>
      </w:pPr>
      <w:r w:rsidRPr="009615FD">
        <w:rPr>
          <w:rFonts w:ascii="Book Antiqua" w:hAnsi="Book Antiqua"/>
          <w:noProof/>
        </w:rPr>
        <w:lastRenderedPageBreak/>
        <w:drawing>
          <wp:inline distT="0" distB="0" distL="0" distR="0" wp14:anchorId="23EEC6D4" wp14:editId="1A4E860A">
            <wp:extent cx="4943475" cy="32289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3228975"/>
                    </a:xfrm>
                    <a:prstGeom prst="rect">
                      <a:avLst/>
                    </a:prstGeom>
                  </pic:spPr>
                </pic:pic>
              </a:graphicData>
            </a:graphic>
          </wp:inline>
        </w:drawing>
      </w:r>
    </w:p>
    <w:p w14:paraId="4111AAFE" w14:textId="010AA39A" w:rsidR="00D27948" w:rsidRPr="009615FD" w:rsidRDefault="00D27948" w:rsidP="00D27948">
      <w:pPr>
        <w:jc w:val="center"/>
        <w:rPr>
          <w:rFonts w:ascii="Book Antiqua" w:hAnsi="Book Antiqua"/>
        </w:rPr>
      </w:pPr>
      <w:r w:rsidRPr="009615FD">
        <w:rPr>
          <w:rFonts w:ascii="Book Antiqua" w:hAnsi="Book Antiqua"/>
        </w:rPr>
        <w:t>图</w:t>
      </w:r>
      <w:r w:rsidRPr="009615FD">
        <w:rPr>
          <w:rFonts w:ascii="Book Antiqua" w:hAnsi="Book Antiqua"/>
        </w:rPr>
        <w:t xml:space="preserve"> 2-3-1</w:t>
      </w:r>
    </w:p>
    <w:p w14:paraId="10330A1D" w14:textId="452EAF7D" w:rsidR="00D27948" w:rsidRPr="009615FD" w:rsidRDefault="00D27948" w:rsidP="00D27948">
      <w:pPr>
        <w:jc w:val="left"/>
        <w:rPr>
          <w:rFonts w:ascii="Book Antiqua" w:hAnsi="Book Antiqua"/>
          <w:b/>
        </w:rPr>
      </w:pPr>
      <w:r w:rsidRPr="009615FD">
        <w:rPr>
          <w:rFonts w:ascii="Book Antiqua" w:hAnsi="Book Antiqua"/>
          <w:b/>
        </w:rPr>
        <w:t>字段介绍</w:t>
      </w:r>
    </w:p>
    <w:tbl>
      <w:tblPr>
        <w:tblW w:w="7965" w:type="dxa"/>
        <w:tblLook w:val="04A0" w:firstRow="1" w:lastRow="0" w:firstColumn="1" w:lastColumn="0" w:noHBand="0" w:noVBand="1"/>
      </w:tblPr>
      <w:tblGrid>
        <w:gridCol w:w="1150"/>
        <w:gridCol w:w="1150"/>
        <w:gridCol w:w="1150"/>
        <w:gridCol w:w="4515"/>
      </w:tblGrid>
      <w:tr w:rsidR="00B85CA7" w:rsidRPr="009615FD" w14:paraId="0EDE0FE4" w14:textId="77777777" w:rsidTr="00403373">
        <w:trPr>
          <w:trHeight w:val="301"/>
        </w:trPr>
        <w:tc>
          <w:tcPr>
            <w:tcW w:w="115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80122AE"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150" w:type="dxa"/>
            <w:tcBorders>
              <w:top w:val="single" w:sz="4" w:space="0" w:color="auto"/>
              <w:left w:val="nil"/>
              <w:bottom w:val="single" w:sz="4" w:space="0" w:color="auto"/>
              <w:right w:val="single" w:sz="4" w:space="0" w:color="auto"/>
            </w:tcBorders>
            <w:shd w:val="clear" w:color="000000" w:fill="A6A6A6"/>
            <w:noWrap/>
            <w:vAlign w:val="bottom"/>
            <w:hideMark/>
          </w:tcPr>
          <w:p w14:paraId="0E9C6DDE"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150" w:type="dxa"/>
            <w:tcBorders>
              <w:top w:val="single" w:sz="4" w:space="0" w:color="auto"/>
              <w:left w:val="nil"/>
              <w:bottom w:val="single" w:sz="4" w:space="0" w:color="auto"/>
              <w:right w:val="single" w:sz="4" w:space="0" w:color="auto"/>
            </w:tcBorders>
            <w:shd w:val="clear" w:color="000000" w:fill="A6A6A6"/>
            <w:noWrap/>
            <w:vAlign w:val="bottom"/>
            <w:hideMark/>
          </w:tcPr>
          <w:p w14:paraId="222F8C68"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515" w:type="dxa"/>
            <w:tcBorders>
              <w:top w:val="single" w:sz="4" w:space="0" w:color="auto"/>
              <w:left w:val="nil"/>
              <w:bottom w:val="single" w:sz="4" w:space="0" w:color="auto"/>
              <w:right w:val="single" w:sz="4" w:space="0" w:color="auto"/>
            </w:tcBorders>
            <w:shd w:val="clear" w:color="000000" w:fill="A6A6A6"/>
            <w:vAlign w:val="bottom"/>
            <w:hideMark/>
          </w:tcPr>
          <w:p w14:paraId="152A3273"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B85CA7" w:rsidRPr="009615FD" w14:paraId="0CC466E1" w14:textId="77777777" w:rsidTr="00403373">
        <w:trPr>
          <w:trHeight w:val="301"/>
        </w:trPr>
        <w:tc>
          <w:tcPr>
            <w:tcW w:w="1150" w:type="dxa"/>
            <w:tcBorders>
              <w:top w:val="nil"/>
              <w:left w:val="single" w:sz="4" w:space="0" w:color="auto"/>
              <w:bottom w:val="single" w:sz="4" w:space="0" w:color="auto"/>
              <w:right w:val="single" w:sz="4" w:space="0" w:color="auto"/>
            </w:tcBorders>
            <w:shd w:val="clear" w:color="auto" w:fill="auto"/>
            <w:noWrap/>
            <w:vAlign w:val="bottom"/>
            <w:hideMark/>
          </w:tcPr>
          <w:p w14:paraId="78145473"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150" w:type="dxa"/>
            <w:tcBorders>
              <w:top w:val="nil"/>
              <w:left w:val="nil"/>
              <w:bottom w:val="single" w:sz="4" w:space="0" w:color="auto"/>
              <w:right w:val="single" w:sz="4" w:space="0" w:color="auto"/>
            </w:tcBorders>
            <w:shd w:val="clear" w:color="auto" w:fill="auto"/>
            <w:noWrap/>
            <w:vAlign w:val="bottom"/>
            <w:hideMark/>
          </w:tcPr>
          <w:p w14:paraId="3EF8A994"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部门名称</w:t>
            </w:r>
          </w:p>
        </w:tc>
        <w:tc>
          <w:tcPr>
            <w:tcW w:w="1150" w:type="dxa"/>
            <w:tcBorders>
              <w:top w:val="nil"/>
              <w:left w:val="nil"/>
              <w:bottom w:val="single" w:sz="4" w:space="0" w:color="auto"/>
              <w:right w:val="single" w:sz="4" w:space="0" w:color="auto"/>
            </w:tcBorders>
            <w:shd w:val="clear" w:color="auto" w:fill="auto"/>
            <w:noWrap/>
            <w:vAlign w:val="bottom"/>
            <w:hideMark/>
          </w:tcPr>
          <w:p w14:paraId="648E5886"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515" w:type="dxa"/>
            <w:tcBorders>
              <w:top w:val="nil"/>
              <w:left w:val="nil"/>
              <w:bottom w:val="single" w:sz="4" w:space="0" w:color="auto"/>
              <w:right w:val="single" w:sz="4" w:space="0" w:color="auto"/>
            </w:tcBorders>
            <w:shd w:val="clear" w:color="auto" w:fill="auto"/>
            <w:vAlign w:val="bottom"/>
            <w:hideMark/>
          </w:tcPr>
          <w:p w14:paraId="43E6EAA4"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确认新增的部门名称</w:t>
            </w:r>
          </w:p>
        </w:tc>
      </w:tr>
      <w:tr w:rsidR="00B85CA7" w:rsidRPr="009615FD" w14:paraId="193FA38C" w14:textId="77777777" w:rsidTr="00403373">
        <w:trPr>
          <w:trHeight w:val="603"/>
        </w:trPr>
        <w:tc>
          <w:tcPr>
            <w:tcW w:w="1150" w:type="dxa"/>
            <w:tcBorders>
              <w:top w:val="nil"/>
              <w:left w:val="single" w:sz="4" w:space="0" w:color="auto"/>
              <w:bottom w:val="single" w:sz="4" w:space="0" w:color="auto"/>
              <w:right w:val="single" w:sz="4" w:space="0" w:color="auto"/>
            </w:tcBorders>
            <w:shd w:val="clear" w:color="auto" w:fill="auto"/>
            <w:noWrap/>
            <w:vAlign w:val="bottom"/>
            <w:hideMark/>
          </w:tcPr>
          <w:p w14:paraId="65AB7C49"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150" w:type="dxa"/>
            <w:tcBorders>
              <w:top w:val="nil"/>
              <w:left w:val="nil"/>
              <w:bottom w:val="single" w:sz="4" w:space="0" w:color="auto"/>
              <w:right w:val="single" w:sz="4" w:space="0" w:color="auto"/>
            </w:tcBorders>
            <w:shd w:val="clear" w:color="auto" w:fill="auto"/>
            <w:noWrap/>
            <w:vAlign w:val="bottom"/>
            <w:hideMark/>
          </w:tcPr>
          <w:p w14:paraId="7ECBDF59"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部门类型</w:t>
            </w:r>
          </w:p>
        </w:tc>
        <w:tc>
          <w:tcPr>
            <w:tcW w:w="1150" w:type="dxa"/>
            <w:tcBorders>
              <w:top w:val="nil"/>
              <w:left w:val="nil"/>
              <w:bottom w:val="single" w:sz="4" w:space="0" w:color="auto"/>
              <w:right w:val="single" w:sz="4" w:space="0" w:color="auto"/>
            </w:tcBorders>
            <w:shd w:val="clear" w:color="auto" w:fill="auto"/>
            <w:noWrap/>
            <w:vAlign w:val="bottom"/>
            <w:hideMark/>
          </w:tcPr>
          <w:p w14:paraId="6E444992"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515" w:type="dxa"/>
            <w:tcBorders>
              <w:top w:val="nil"/>
              <w:left w:val="nil"/>
              <w:bottom w:val="single" w:sz="4" w:space="0" w:color="auto"/>
              <w:right w:val="single" w:sz="4" w:space="0" w:color="auto"/>
            </w:tcBorders>
            <w:shd w:val="clear" w:color="auto" w:fill="auto"/>
            <w:vAlign w:val="bottom"/>
            <w:hideMark/>
          </w:tcPr>
          <w:p w14:paraId="4CC76A23"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确定所新建部门的类型，确定该部门属于管理部门还是业务部门</w:t>
            </w:r>
          </w:p>
        </w:tc>
      </w:tr>
      <w:tr w:rsidR="00B85CA7" w:rsidRPr="009615FD" w14:paraId="7D31AF3C" w14:textId="77777777" w:rsidTr="00403373">
        <w:trPr>
          <w:trHeight w:val="301"/>
        </w:trPr>
        <w:tc>
          <w:tcPr>
            <w:tcW w:w="1150" w:type="dxa"/>
            <w:tcBorders>
              <w:top w:val="nil"/>
              <w:left w:val="single" w:sz="4" w:space="0" w:color="auto"/>
              <w:bottom w:val="single" w:sz="4" w:space="0" w:color="auto"/>
              <w:right w:val="single" w:sz="4" w:space="0" w:color="auto"/>
            </w:tcBorders>
            <w:shd w:val="clear" w:color="auto" w:fill="auto"/>
            <w:noWrap/>
            <w:vAlign w:val="bottom"/>
            <w:hideMark/>
          </w:tcPr>
          <w:p w14:paraId="3971FBBD"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150" w:type="dxa"/>
            <w:tcBorders>
              <w:top w:val="nil"/>
              <w:left w:val="nil"/>
              <w:bottom w:val="single" w:sz="4" w:space="0" w:color="auto"/>
              <w:right w:val="single" w:sz="4" w:space="0" w:color="auto"/>
            </w:tcBorders>
            <w:shd w:val="clear" w:color="auto" w:fill="auto"/>
            <w:noWrap/>
            <w:vAlign w:val="bottom"/>
            <w:hideMark/>
          </w:tcPr>
          <w:p w14:paraId="64D35F3E"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部门描述</w:t>
            </w:r>
          </w:p>
        </w:tc>
        <w:tc>
          <w:tcPr>
            <w:tcW w:w="1150" w:type="dxa"/>
            <w:tcBorders>
              <w:top w:val="nil"/>
              <w:left w:val="nil"/>
              <w:bottom w:val="single" w:sz="4" w:space="0" w:color="auto"/>
              <w:right w:val="single" w:sz="4" w:space="0" w:color="auto"/>
            </w:tcBorders>
            <w:shd w:val="clear" w:color="auto" w:fill="auto"/>
            <w:noWrap/>
            <w:vAlign w:val="bottom"/>
            <w:hideMark/>
          </w:tcPr>
          <w:p w14:paraId="1BF9C8B5"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4515" w:type="dxa"/>
            <w:tcBorders>
              <w:top w:val="nil"/>
              <w:left w:val="nil"/>
              <w:bottom w:val="single" w:sz="4" w:space="0" w:color="auto"/>
              <w:right w:val="single" w:sz="4" w:space="0" w:color="auto"/>
            </w:tcBorders>
            <w:shd w:val="clear" w:color="auto" w:fill="auto"/>
            <w:vAlign w:val="bottom"/>
            <w:hideMark/>
          </w:tcPr>
          <w:p w14:paraId="589592E8"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针对所建立的部门的描述或备注</w:t>
            </w:r>
          </w:p>
        </w:tc>
      </w:tr>
      <w:tr w:rsidR="00B85CA7" w:rsidRPr="009615FD" w14:paraId="2F62EBE9" w14:textId="77777777" w:rsidTr="00403373">
        <w:trPr>
          <w:trHeight w:val="603"/>
        </w:trPr>
        <w:tc>
          <w:tcPr>
            <w:tcW w:w="1150" w:type="dxa"/>
            <w:tcBorders>
              <w:top w:val="nil"/>
              <w:left w:val="single" w:sz="4" w:space="0" w:color="auto"/>
              <w:bottom w:val="single" w:sz="4" w:space="0" w:color="auto"/>
              <w:right w:val="single" w:sz="4" w:space="0" w:color="auto"/>
            </w:tcBorders>
            <w:shd w:val="clear" w:color="auto" w:fill="auto"/>
            <w:noWrap/>
            <w:vAlign w:val="bottom"/>
            <w:hideMark/>
          </w:tcPr>
          <w:p w14:paraId="761C92A5"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150" w:type="dxa"/>
            <w:tcBorders>
              <w:top w:val="nil"/>
              <w:left w:val="nil"/>
              <w:bottom w:val="single" w:sz="4" w:space="0" w:color="auto"/>
              <w:right w:val="single" w:sz="4" w:space="0" w:color="auto"/>
            </w:tcBorders>
            <w:shd w:val="clear" w:color="auto" w:fill="auto"/>
            <w:noWrap/>
            <w:vAlign w:val="bottom"/>
            <w:hideMark/>
          </w:tcPr>
          <w:p w14:paraId="4132BBE7"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上级部门</w:t>
            </w:r>
          </w:p>
        </w:tc>
        <w:tc>
          <w:tcPr>
            <w:tcW w:w="1150" w:type="dxa"/>
            <w:tcBorders>
              <w:top w:val="nil"/>
              <w:left w:val="nil"/>
              <w:bottom w:val="single" w:sz="4" w:space="0" w:color="auto"/>
              <w:right w:val="single" w:sz="4" w:space="0" w:color="auto"/>
            </w:tcBorders>
            <w:shd w:val="clear" w:color="auto" w:fill="auto"/>
            <w:noWrap/>
            <w:vAlign w:val="bottom"/>
            <w:hideMark/>
          </w:tcPr>
          <w:p w14:paraId="525F5F6A"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515" w:type="dxa"/>
            <w:tcBorders>
              <w:top w:val="nil"/>
              <w:left w:val="nil"/>
              <w:bottom w:val="single" w:sz="4" w:space="0" w:color="auto"/>
              <w:right w:val="single" w:sz="4" w:space="0" w:color="auto"/>
            </w:tcBorders>
            <w:shd w:val="clear" w:color="auto" w:fill="auto"/>
            <w:vAlign w:val="bottom"/>
            <w:hideMark/>
          </w:tcPr>
          <w:p w14:paraId="2FDC3ED3"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确定新建部门的从属，最上级部门为公司项</w:t>
            </w:r>
          </w:p>
        </w:tc>
      </w:tr>
    </w:tbl>
    <w:p w14:paraId="5CCF0436" w14:textId="009E8EA4" w:rsidR="00083B91" w:rsidRPr="009615FD" w:rsidRDefault="00083B91" w:rsidP="00083B91">
      <w:pPr>
        <w:pStyle w:val="3"/>
        <w:numPr>
          <w:ilvl w:val="2"/>
          <w:numId w:val="13"/>
        </w:numPr>
        <w:rPr>
          <w:rFonts w:ascii="Book Antiqua" w:hAnsi="Book Antiqua"/>
        </w:rPr>
      </w:pPr>
      <w:bookmarkStart w:id="23" w:name="_Toc8158077"/>
      <w:r w:rsidRPr="009615FD">
        <w:rPr>
          <w:rFonts w:ascii="Book Antiqua" w:hAnsi="Book Antiqua"/>
        </w:rPr>
        <w:t>部门编辑</w:t>
      </w:r>
      <w:bookmarkEnd w:id="23"/>
    </w:p>
    <w:p w14:paraId="5DD2CDD8" w14:textId="17D3F7E3" w:rsidR="00083B91" w:rsidRPr="009615FD" w:rsidRDefault="00083B91" w:rsidP="00083B91">
      <w:pPr>
        <w:rPr>
          <w:rFonts w:ascii="Book Antiqua" w:hAnsi="Book Antiqua"/>
        </w:rPr>
      </w:pPr>
      <w:r w:rsidRPr="009615FD">
        <w:rPr>
          <w:rFonts w:ascii="Book Antiqua" w:hAnsi="Book Antiqua"/>
        </w:rPr>
        <w:t>在【部门管理】界面中，针对现有的部门，点击右侧的</w:t>
      </w:r>
      <w:r w:rsidRPr="009615FD">
        <w:rPr>
          <w:rFonts w:ascii="Book Antiqua" w:hAnsi="Book Antiqua"/>
          <w:bdr w:val="single" w:sz="4" w:space="0" w:color="auto"/>
          <w:shd w:val="pct15" w:color="auto" w:fill="FFFFFF"/>
        </w:rPr>
        <w:t>更新</w:t>
      </w:r>
      <w:r w:rsidRPr="009615FD">
        <w:rPr>
          <w:rFonts w:ascii="Book Antiqua" w:hAnsi="Book Antiqua"/>
        </w:rPr>
        <w:t>、</w:t>
      </w:r>
      <w:r w:rsidRPr="009615FD">
        <w:rPr>
          <w:rFonts w:ascii="Book Antiqua" w:hAnsi="Book Antiqua"/>
          <w:bdr w:val="single" w:sz="4" w:space="0" w:color="auto"/>
          <w:shd w:val="pct15" w:color="auto" w:fill="FFFFFF"/>
        </w:rPr>
        <w:t>移动</w:t>
      </w:r>
      <w:r w:rsidRPr="009615FD">
        <w:rPr>
          <w:rFonts w:ascii="Book Antiqua" w:hAnsi="Book Antiqua"/>
        </w:rPr>
        <w:t>、</w:t>
      </w:r>
      <w:r w:rsidRPr="009615FD">
        <w:rPr>
          <w:rFonts w:ascii="Book Antiqua" w:hAnsi="Book Antiqua"/>
          <w:bdr w:val="single" w:sz="4" w:space="0" w:color="auto"/>
          <w:shd w:val="pct15" w:color="auto" w:fill="FFFFFF"/>
        </w:rPr>
        <w:t>删除</w:t>
      </w:r>
      <w:r w:rsidRPr="009615FD">
        <w:rPr>
          <w:rFonts w:ascii="Book Antiqua" w:hAnsi="Book Antiqua"/>
        </w:rPr>
        <w:t>按钮，如图</w:t>
      </w:r>
      <w:r w:rsidRPr="009615FD">
        <w:rPr>
          <w:rFonts w:ascii="Book Antiqua" w:hAnsi="Book Antiqua"/>
        </w:rPr>
        <w:t>2-3-2</w:t>
      </w:r>
      <w:r w:rsidRPr="009615FD">
        <w:rPr>
          <w:rFonts w:ascii="Book Antiqua" w:hAnsi="Book Antiqua"/>
        </w:rPr>
        <w:t>所示，可完成对系统部门的更新工作</w:t>
      </w:r>
    </w:p>
    <w:p w14:paraId="39D9836D" w14:textId="30CD865E" w:rsidR="00083B91" w:rsidRPr="009615FD" w:rsidRDefault="00083B91" w:rsidP="00083B91">
      <w:pPr>
        <w:rPr>
          <w:rFonts w:ascii="Book Antiqua" w:hAnsi="Book Antiqua"/>
        </w:rPr>
      </w:pPr>
      <w:r w:rsidRPr="009615FD">
        <w:rPr>
          <w:rFonts w:ascii="Book Antiqua" w:hAnsi="Book Antiqua"/>
          <w:noProof/>
        </w:rPr>
        <w:drawing>
          <wp:inline distT="0" distB="0" distL="0" distR="0" wp14:anchorId="42685EC6" wp14:editId="203F2079">
            <wp:extent cx="5274310" cy="11652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65225"/>
                    </a:xfrm>
                    <a:prstGeom prst="rect">
                      <a:avLst/>
                    </a:prstGeom>
                  </pic:spPr>
                </pic:pic>
              </a:graphicData>
            </a:graphic>
          </wp:inline>
        </w:drawing>
      </w:r>
    </w:p>
    <w:p w14:paraId="57A897C4" w14:textId="65D20562" w:rsidR="00083B91" w:rsidRPr="009615FD" w:rsidRDefault="002D6BC6" w:rsidP="002D6BC6">
      <w:pPr>
        <w:jc w:val="center"/>
        <w:rPr>
          <w:rFonts w:ascii="Book Antiqua" w:hAnsi="Book Antiqua"/>
        </w:rPr>
      </w:pPr>
      <w:r w:rsidRPr="009615FD">
        <w:rPr>
          <w:rFonts w:ascii="Book Antiqua" w:hAnsi="Book Antiqua"/>
        </w:rPr>
        <w:t>图</w:t>
      </w:r>
      <w:r w:rsidRPr="009615FD">
        <w:rPr>
          <w:rFonts w:ascii="Book Antiqua" w:hAnsi="Book Antiqua"/>
        </w:rPr>
        <w:t xml:space="preserve"> 2-3-2</w:t>
      </w:r>
    </w:p>
    <w:p w14:paraId="45256D3F" w14:textId="3238B934" w:rsidR="002D6BC6" w:rsidRPr="009615FD" w:rsidRDefault="002D6BC6" w:rsidP="002D6BC6">
      <w:pPr>
        <w:pStyle w:val="af"/>
        <w:numPr>
          <w:ilvl w:val="0"/>
          <w:numId w:val="22"/>
        </w:numPr>
        <w:ind w:firstLineChars="0"/>
        <w:jc w:val="left"/>
        <w:rPr>
          <w:rFonts w:ascii="Book Antiqua" w:hAnsi="Book Antiqua"/>
        </w:rPr>
      </w:pPr>
      <w:r w:rsidRPr="009615FD">
        <w:rPr>
          <w:rFonts w:ascii="Book Antiqua" w:hAnsi="Book Antiqua"/>
        </w:rPr>
        <w:t>【更新】</w:t>
      </w:r>
    </w:p>
    <w:p w14:paraId="4525DF46" w14:textId="0112B7DF" w:rsidR="002D6BC6" w:rsidRPr="009615FD" w:rsidRDefault="002D6BC6" w:rsidP="002D6BC6">
      <w:pPr>
        <w:pStyle w:val="af"/>
        <w:ind w:left="840" w:firstLineChars="0" w:firstLine="0"/>
        <w:jc w:val="left"/>
        <w:rPr>
          <w:rFonts w:ascii="Book Antiqua" w:hAnsi="Book Antiqua"/>
        </w:rPr>
      </w:pPr>
      <w:r w:rsidRPr="009615FD">
        <w:rPr>
          <w:rFonts w:ascii="Book Antiqua" w:hAnsi="Book Antiqua"/>
        </w:rPr>
        <w:t>选择需要更新的部门，点击右侧</w:t>
      </w:r>
      <w:r w:rsidRPr="009615FD">
        <w:rPr>
          <w:rFonts w:ascii="Book Antiqua" w:hAnsi="Book Antiqua"/>
          <w:bdr w:val="single" w:sz="4" w:space="0" w:color="auto"/>
          <w:shd w:val="pct15" w:color="auto" w:fill="FFFFFF"/>
        </w:rPr>
        <w:t>更新</w:t>
      </w:r>
      <w:r w:rsidRPr="009615FD">
        <w:rPr>
          <w:rFonts w:ascii="Book Antiqua" w:hAnsi="Book Antiqua"/>
        </w:rPr>
        <w:t>按钮，即可针对部门进行</w:t>
      </w:r>
      <w:r w:rsidRPr="009615FD">
        <w:rPr>
          <w:rFonts w:ascii="Book Antiqua" w:hAnsi="Book Antiqua"/>
          <w:shd w:val="pct15" w:color="auto" w:fill="FFFFFF"/>
        </w:rPr>
        <w:t>部门名称</w:t>
      </w:r>
      <w:r w:rsidRPr="009615FD">
        <w:rPr>
          <w:rFonts w:ascii="Book Antiqua" w:hAnsi="Book Antiqua"/>
        </w:rPr>
        <w:t>、</w:t>
      </w:r>
      <w:r w:rsidRPr="009615FD">
        <w:rPr>
          <w:rFonts w:ascii="Book Antiqua" w:hAnsi="Book Antiqua"/>
          <w:shd w:val="pct15" w:color="auto" w:fill="FFFFFF"/>
        </w:rPr>
        <w:t>部门类型</w:t>
      </w:r>
      <w:r w:rsidRPr="009615FD">
        <w:rPr>
          <w:rFonts w:ascii="Book Antiqua" w:hAnsi="Book Antiqua"/>
        </w:rPr>
        <w:t>、</w:t>
      </w:r>
      <w:r w:rsidRPr="009615FD">
        <w:rPr>
          <w:rFonts w:ascii="Book Antiqua" w:hAnsi="Book Antiqua"/>
          <w:shd w:val="pct15" w:color="auto" w:fill="FFFFFF"/>
        </w:rPr>
        <w:t>部门描述</w:t>
      </w:r>
      <w:r w:rsidRPr="009615FD">
        <w:rPr>
          <w:rFonts w:ascii="Book Antiqua" w:hAnsi="Book Antiqua"/>
        </w:rPr>
        <w:t>的更改工作，如图</w:t>
      </w:r>
      <w:r w:rsidRPr="009615FD">
        <w:rPr>
          <w:rFonts w:ascii="Book Antiqua" w:hAnsi="Book Antiqua"/>
        </w:rPr>
        <w:t>2-3-3</w:t>
      </w:r>
      <w:r w:rsidRPr="009615FD">
        <w:rPr>
          <w:rFonts w:ascii="Book Antiqua" w:hAnsi="Book Antiqua"/>
        </w:rPr>
        <w:t>所示；</w:t>
      </w:r>
    </w:p>
    <w:p w14:paraId="51D9C2B2" w14:textId="4624A76D" w:rsidR="002D6BC6" w:rsidRPr="009615FD" w:rsidRDefault="002D6BC6" w:rsidP="002D6BC6">
      <w:pPr>
        <w:pStyle w:val="af"/>
        <w:ind w:left="840" w:firstLineChars="0" w:firstLine="0"/>
        <w:jc w:val="left"/>
        <w:rPr>
          <w:rFonts w:ascii="Book Antiqua" w:hAnsi="Book Antiqua"/>
        </w:rPr>
      </w:pPr>
      <w:r w:rsidRPr="009615FD">
        <w:rPr>
          <w:rFonts w:ascii="Book Antiqua" w:hAnsi="Book Antiqua"/>
          <w:noProof/>
        </w:rPr>
        <w:lastRenderedPageBreak/>
        <w:drawing>
          <wp:inline distT="0" distB="0" distL="0" distR="0" wp14:anchorId="594BA212" wp14:editId="45956913">
            <wp:extent cx="4857750" cy="2781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7750" cy="2781300"/>
                    </a:xfrm>
                    <a:prstGeom prst="rect">
                      <a:avLst/>
                    </a:prstGeom>
                  </pic:spPr>
                </pic:pic>
              </a:graphicData>
            </a:graphic>
          </wp:inline>
        </w:drawing>
      </w:r>
    </w:p>
    <w:p w14:paraId="0737CA08" w14:textId="287224A4" w:rsidR="002D6BC6" w:rsidRPr="009615FD" w:rsidRDefault="002D6BC6" w:rsidP="002D6BC6">
      <w:pPr>
        <w:pStyle w:val="af"/>
        <w:ind w:left="840" w:firstLineChars="0" w:firstLine="0"/>
        <w:jc w:val="center"/>
        <w:rPr>
          <w:rFonts w:ascii="Book Antiqua" w:hAnsi="Book Antiqua"/>
        </w:rPr>
      </w:pPr>
      <w:r w:rsidRPr="009615FD">
        <w:rPr>
          <w:rFonts w:ascii="Book Antiqua" w:hAnsi="Book Antiqua"/>
        </w:rPr>
        <w:t>图</w:t>
      </w:r>
      <w:r w:rsidRPr="009615FD">
        <w:rPr>
          <w:rFonts w:ascii="Book Antiqua" w:hAnsi="Book Antiqua"/>
        </w:rPr>
        <w:t xml:space="preserve"> 2-3-3</w:t>
      </w:r>
    </w:p>
    <w:p w14:paraId="3DF4688B" w14:textId="159AA2AA" w:rsidR="002D6BC6" w:rsidRPr="009615FD" w:rsidRDefault="002D6BC6" w:rsidP="002D6BC6">
      <w:pPr>
        <w:pStyle w:val="af"/>
        <w:numPr>
          <w:ilvl w:val="0"/>
          <w:numId w:val="22"/>
        </w:numPr>
        <w:ind w:firstLineChars="0"/>
        <w:jc w:val="left"/>
        <w:rPr>
          <w:rFonts w:ascii="Book Antiqua" w:hAnsi="Book Antiqua"/>
        </w:rPr>
      </w:pPr>
      <w:r w:rsidRPr="009615FD">
        <w:rPr>
          <w:rFonts w:ascii="Book Antiqua" w:hAnsi="Book Antiqua"/>
        </w:rPr>
        <w:t>【移动】</w:t>
      </w:r>
    </w:p>
    <w:p w14:paraId="685F0296" w14:textId="6D453AAD" w:rsidR="002D6BC6" w:rsidRPr="009615FD" w:rsidRDefault="002D6BC6" w:rsidP="002D6BC6">
      <w:pPr>
        <w:pStyle w:val="af"/>
        <w:ind w:left="840" w:firstLineChars="0" w:firstLine="0"/>
        <w:jc w:val="left"/>
        <w:rPr>
          <w:rFonts w:ascii="Book Antiqua" w:hAnsi="Book Antiqua"/>
        </w:rPr>
      </w:pPr>
      <w:r w:rsidRPr="009615FD">
        <w:rPr>
          <w:rFonts w:ascii="Book Antiqua" w:hAnsi="Book Antiqua"/>
        </w:rPr>
        <w:t>选择需要更新的部门，点击右侧</w:t>
      </w:r>
      <w:r w:rsidRPr="009615FD">
        <w:rPr>
          <w:rFonts w:ascii="Book Antiqua" w:hAnsi="Book Antiqua"/>
          <w:bdr w:val="single" w:sz="4" w:space="0" w:color="auto"/>
          <w:shd w:val="pct15" w:color="auto" w:fill="FFFFFF"/>
        </w:rPr>
        <w:t>移动</w:t>
      </w:r>
      <w:r w:rsidRPr="009615FD">
        <w:rPr>
          <w:rFonts w:ascii="Book Antiqua" w:hAnsi="Book Antiqua"/>
        </w:rPr>
        <w:t>按钮，即可调整该部门的从属，移动到所选择的部门下，如图</w:t>
      </w:r>
      <w:r w:rsidRPr="009615FD">
        <w:rPr>
          <w:rFonts w:ascii="Book Antiqua" w:hAnsi="Book Antiqua"/>
        </w:rPr>
        <w:t>2-3-4</w:t>
      </w:r>
      <w:r w:rsidRPr="009615FD">
        <w:rPr>
          <w:rFonts w:ascii="Book Antiqua" w:hAnsi="Book Antiqua"/>
        </w:rPr>
        <w:t>所示</w:t>
      </w:r>
      <w:r w:rsidR="00EF0374" w:rsidRPr="009615FD">
        <w:rPr>
          <w:rFonts w:ascii="Book Antiqua" w:hAnsi="Book Antiqua"/>
        </w:rPr>
        <w:t>。</w:t>
      </w:r>
    </w:p>
    <w:p w14:paraId="7B7813A2" w14:textId="1C077AA8" w:rsidR="002D6BC6" w:rsidRPr="009615FD" w:rsidRDefault="002D6BC6" w:rsidP="002D6BC6">
      <w:pPr>
        <w:pStyle w:val="af"/>
        <w:ind w:left="840" w:firstLineChars="0" w:firstLine="0"/>
        <w:jc w:val="left"/>
        <w:rPr>
          <w:rFonts w:ascii="Book Antiqua" w:hAnsi="Book Antiqua"/>
        </w:rPr>
      </w:pPr>
      <w:r w:rsidRPr="009615FD">
        <w:rPr>
          <w:rFonts w:ascii="Book Antiqua" w:hAnsi="Book Antiqua"/>
          <w:noProof/>
        </w:rPr>
        <w:drawing>
          <wp:inline distT="0" distB="0" distL="0" distR="0" wp14:anchorId="4CF5ED49" wp14:editId="28C93BD9">
            <wp:extent cx="5274310" cy="29451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45130"/>
                    </a:xfrm>
                    <a:prstGeom prst="rect">
                      <a:avLst/>
                    </a:prstGeom>
                  </pic:spPr>
                </pic:pic>
              </a:graphicData>
            </a:graphic>
          </wp:inline>
        </w:drawing>
      </w:r>
    </w:p>
    <w:p w14:paraId="65F949CF" w14:textId="13E8EE6B" w:rsidR="002D6BC6" w:rsidRPr="009615FD" w:rsidRDefault="002D6BC6" w:rsidP="002D6BC6">
      <w:pPr>
        <w:pStyle w:val="af"/>
        <w:ind w:left="840" w:firstLineChars="0" w:firstLine="0"/>
        <w:jc w:val="center"/>
        <w:rPr>
          <w:rFonts w:ascii="Book Antiqua" w:hAnsi="Book Antiqua"/>
        </w:rPr>
      </w:pPr>
      <w:r w:rsidRPr="009615FD">
        <w:rPr>
          <w:rFonts w:ascii="Book Antiqua" w:hAnsi="Book Antiqua"/>
        </w:rPr>
        <w:t>图</w:t>
      </w:r>
      <w:r w:rsidRPr="009615FD">
        <w:rPr>
          <w:rFonts w:ascii="Book Antiqua" w:hAnsi="Book Antiqua"/>
        </w:rPr>
        <w:t xml:space="preserve"> 2-3-4</w:t>
      </w:r>
    </w:p>
    <w:p w14:paraId="6A0F442D" w14:textId="73CB8967" w:rsidR="00EF0374" w:rsidRPr="009615FD" w:rsidRDefault="00EF0374" w:rsidP="00EF0374">
      <w:pPr>
        <w:pStyle w:val="af"/>
        <w:numPr>
          <w:ilvl w:val="0"/>
          <w:numId w:val="22"/>
        </w:numPr>
        <w:ind w:firstLineChars="0"/>
        <w:jc w:val="left"/>
        <w:rPr>
          <w:rFonts w:ascii="Book Antiqua" w:hAnsi="Book Antiqua"/>
        </w:rPr>
      </w:pPr>
      <w:r w:rsidRPr="009615FD">
        <w:rPr>
          <w:rFonts w:ascii="Book Antiqua" w:hAnsi="Book Antiqua"/>
        </w:rPr>
        <w:t>【删除】</w:t>
      </w:r>
    </w:p>
    <w:p w14:paraId="62632A47" w14:textId="3A0E4AA6" w:rsidR="00EF0374" w:rsidRPr="009615FD" w:rsidRDefault="00EF0374" w:rsidP="00EF0374">
      <w:pPr>
        <w:pStyle w:val="af"/>
        <w:ind w:left="840" w:firstLineChars="0" w:firstLine="0"/>
        <w:jc w:val="left"/>
        <w:rPr>
          <w:rFonts w:ascii="Book Antiqua" w:hAnsi="Book Antiqua"/>
        </w:rPr>
      </w:pPr>
      <w:r w:rsidRPr="009615FD">
        <w:rPr>
          <w:rFonts w:ascii="Book Antiqua" w:hAnsi="Book Antiqua"/>
        </w:rPr>
        <w:t>选择所需删除的部门，点击右侧的</w:t>
      </w:r>
      <w:r w:rsidRPr="009615FD">
        <w:rPr>
          <w:rFonts w:ascii="Book Antiqua" w:hAnsi="Book Antiqua"/>
          <w:bdr w:val="single" w:sz="4" w:space="0" w:color="auto"/>
          <w:shd w:val="pct15" w:color="auto" w:fill="FFFFFF"/>
        </w:rPr>
        <w:t>删除</w:t>
      </w:r>
      <w:r w:rsidRPr="009615FD">
        <w:rPr>
          <w:rFonts w:ascii="Book Antiqua" w:hAnsi="Book Antiqua"/>
        </w:rPr>
        <w:t>按钮，即可完成该部门的删除操作。</w:t>
      </w:r>
    </w:p>
    <w:p w14:paraId="35EAA7A2" w14:textId="61115327" w:rsidR="001E4F4F" w:rsidRPr="009615FD" w:rsidRDefault="00995867" w:rsidP="000575F2">
      <w:pPr>
        <w:pStyle w:val="2"/>
        <w:numPr>
          <w:ilvl w:val="1"/>
          <w:numId w:val="13"/>
        </w:numPr>
        <w:rPr>
          <w:rFonts w:ascii="Book Antiqua" w:hAnsi="Book Antiqua"/>
        </w:rPr>
      </w:pPr>
      <w:bookmarkStart w:id="24" w:name="_Toc8158078"/>
      <w:r w:rsidRPr="009615FD">
        <w:rPr>
          <w:rFonts w:ascii="Book Antiqua" w:hAnsi="Book Antiqua"/>
        </w:rPr>
        <w:lastRenderedPageBreak/>
        <w:t>数据权限</w:t>
      </w:r>
      <w:r w:rsidR="001E4F4F" w:rsidRPr="009615FD">
        <w:rPr>
          <w:rFonts w:ascii="Book Antiqua" w:hAnsi="Book Antiqua"/>
        </w:rPr>
        <w:t>管理</w:t>
      </w:r>
      <w:bookmarkEnd w:id="24"/>
    </w:p>
    <w:p w14:paraId="25A36DB6" w14:textId="77777777" w:rsidR="000D4742" w:rsidRPr="009615FD" w:rsidRDefault="000D4742" w:rsidP="000D4742">
      <w:pPr>
        <w:spacing w:line="360" w:lineRule="auto"/>
        <w:rPr>
          <w:rFonts w:ascii="Book Antiqua" w:hAnsi="Book Antiqua"/>
          <w:b/>
        </w:rPr>
      </w:pPr>
      <w:r w:rsidRPr="009615FD">
        <w:rPr>
          <w:rFonts w:ascii="Book Antiqua" w:hAnsi="Book Antiqua"/>
          <w:b/>
          <w:highlight w:val="lightGray"/>
        </w:rPr>
        <w:t>功能介绍</w:t>
      </w:r>
    </w:p>
    <w:p w14:paraId="09B49CC9" w14:textId="7012155E" w:rsidR="000D4742" w:rsidRPr="009615FD" w:rsidRDefault="000D4742" w:rsidP="000D4742">
      <w:pPr>
        <w:spacing w:line="360" w:lineRule="auto"/>
        <w:rPr>
          <w:rFonts w:ascii="Book Antiqua" w:hAnsi="Book Antiqua"/>
        </w:rPr>
      </w:pPr>
      <w:r w:rsidRPr="009615FD">
        <w:rPr>
          <w:rFonts w:ascii="Book Antiqua" w:hAnsi="Book Antiqua"/>
        </w:rPr>
        <w:tab/>
      </w:r>
      <w:r w:rsidRPr="009615FD">
        <w:rPr>
          <w:rFonts w:ascii="Book Antiqua" w:hAnsi="Book Antiqua"/>
        </w:rPr>
        <w:t>通过【数据权限管理】，可针对各个部门对于</w:t>
      </w:r>
      <w:r w:rsidR="0085046E" w:rsidRPr="009615FD">
        <w:rPr>
          <w:rFonts w:ascii="Book Antiqua" w:hAnsi="Book Antiqua"/>
        </w:rPr>
        <w:t>保证金、</w:t>
      </w:r>
      <w:r w:rsidRPr="009615FD">
        <w:rPr>
          <w:rFonts w:ascii="Book Antiqua" w:hAnsi="Book Antiqua"/>
        </w:rPr>
        <w:t>交易簿</w:t>
      </w:r>
      <w:r w:rsidR="0085046E" w:rsidRPr="009615FD">
        <w:rPr>
          <w:rFonts w:ascii="Book Antiqua" w:hAnsi="Book Antiqua"/>
        </w:rPr>
        <w:t>数据、客户</w:t>
      </w:r>
      <w:r w:rsidR="00742A84" w:rsidRPr="009615FD">
        <w:rPr>
          <w:rFonts w:ascii="Book Antiqua" w:hAnsi="Book Antiqua"/>
        </w:rPr>
        <w:t>信息</w:t>
      </w:r>
      <w:r w:rsidRPr="009615FD">
        <w:rPr>
          <w:rFonts w:ascii="Book Antiqua" w:hAnsi="Book Antiqua"/>
        </w:rPr>
        <w:t>的权限控制</w:t>
      </w:r>
      <w:r w:rsidR="0085046E" w:rsidRPr="009615FD">
        <w:rPr>
          <w:rFonts w:ascii="Book Antiqua" w:hAnsi="Book Antiqua"/>
        </w:rPr>
        <w:t>。</w:t>
      </w:r>
    </w:p>
    <w:p w14:paraId="70EF914D" w14:textId="77777777" w:rsidR="000D4742" w:rsidRPr="009615FD" w:rsidRDefault="000D4742" w:rsidP="000D4742">
      <w:pPr>
        <w:spacing w:line="360" w:lineRule="auto"/>
        <w:rPr>
          <w:rFonts w:ascii="Book Antiqua" w:hAnsi="Book Antiqua"/>
          <w:b/>
          <w:highlight w:val="lightGray"/>
        </w:rPr>
      </w:pPr>
      <w:r w:rsidRPr="009615FD">
        <w:rPr>
          <w:rFonts w:ascii="Book Antiqua" w:hAnsi="Book Antiqua"/>
          <w:b/>
          <w:highlight w:val="lightGray"/>
        </w:rPr>
        <w:t>操作说明</w:t>
      </w:r>
    </w:p>
    <w:p w14:paraId="70AFDC4D" w14:textId="280EFE91" w:rsidR="000D4742" w:rsidRPr="009615FD" w:rsidRDefault="0085046E" w:rsidP="000D4742">
      <w:pPr>
        <w:pStyle w:val="3"/>
        <w:numPr>
          <w:ilvl w:val="2"/>
          <w:numId w:val="13"/>
        </w:numPr>
        <w:rPr>
          <w:rFonts w:ascii="Book Antiqua" w:hAnsi="Book Antiqua"/>
        </w:rPr>
      </w:pPr>
      <w:bookmarkStart w:id="25" w:name="_Toc8158079"/>
      <w:r w:rsidRPr="009615FD">
        <w:rPr>
          <w:rFonts w:ascii="Book Antiqua" w:hAnsi="Book Antiqua"/>
        </w:rPr>
        <w:t>保证金</w:t>
      </w:r>
      <w:r w:rsidR="000D4742" w:rsidRPr="009615FD">
        <w:rPr>
          <w:rFonts w:ascii="Book Antiqua" w:hAnsi="Book Antiqua"/>
        </w:rPr>
        <w:t>授权</w:t>
      </w:r>
      <w:bookmarkEnd w:id="25"/>
    </w:p>
    <w:p w14:paraId="6248CBAD" w14:textId="3960267B" w:rsidR="0085046E" w:rsidRPr="009615FD" w:rsidRDefault="0085046E" w:rsidP="0085046E">
      <w:pPr>
        <w:rPr>
          <w:rFonts w:ascii="Book Antiqua" w:hAnsi="Book Antiqua"/>
        </w:rPr>
      </w:pPr>
      <w:r w:rsidRPr="009615FD">
        <w:rPr>
          <w:rFonts w:ascii="Book Antiqua" w:hAnsi="Book Antiqua"/>
        </w:rPr>
        <w:t>如图</w:t>
      </w:r>
      <w:r w:rsidRPr="009615FD">
        <w:rPr>
          <w:rFonts w:ascii="Book Antiqua" w:hAnsi="Book Antiqua"/>
        </w:rPr>
        <w:t>2-4-1</w:t>
      </w:r>
      <w:r w:rsidRPr="009615FD">
        <w:rPr>
          <w:rFonts w:ascii="Book Antiqua" w:hAnsi="Book Antiqua"/>
        </w:rPr>
        <w:t>所示，</w:t>
      </w:r>
      <w:r w:rsidR="000D6599" w:rsidRPr="009615FD">
        <w:rPr>
          <w:rFonts w:ascii="Book Antiqua" w:hAnsi="Book Antiqua"/>
        </w:rPr>
        <w:t>点击左侧的</w:t>
      </w:r>
      <w:r w:rsidR="000C0E50" w:rsidRPr="009615FD">
        <w:rPr>
          <w:rFonts w:ascii="Book Antiqua" w:hAnsi="Book Antiqua"/>
          <w:bdr w:val="single" w:sz="4" w:space="0" w:color="auto"/>
          <w:shd w:val="pct15" w:color="auto" w:fill="FFFFFF"/>
        </w:rPr>
        <w:t>保证金</w:t>
      </w:r>
      <w:r w:rsidR="000C0E50" w:rsidRPr="009615FD">
        <w:rPr>
          <w:rFonts w:ascii="Book Antiqua" w:hAnsi="Book Antiqua"/>
        </w:rPr>
        <w:t>，进入到保证金的授权界面</w:t>
      </w:r>
      <w:r w:rsidR="00CC56E6" w:rsidRPr="009615FD">
        <w:rPr>
          <w:rFonts w:ascii="Book Antiqua" w:hAnsi="Book Antiqua"/>
        </w:rPr>
        <w:t>，</w:t>
      </w:r>
      <w:r w:rsidR="00D943C9" w:rsidRPr="009615FD">
        <w:rPr>
          <w:rFonts w:ascii="Book Antiqua" w:hAnsi="Book Antiqua"/>
        </w:rPr>
        <w:t>勾选</w:t>
      </w:r>
      <w:r w:rsidR="00D943C9" w:rsidRPr="009615FD">
        <w:rPr>
          <w:rFonts w:ascii="Book Antiqua" w:hAnsi="Book Antiqua"/>
          <w:bdr w:val="single" w:sz="4" w:space="0" w:color="auto"/>
          <w:shd w:val="pct15" w:color="auto" w:fill="FFFFFF"/>
        </w:rPr>
        <w:t>更新保证金</w:t>
      </w:r>
      <w:r w:rsidR="00D943C9" w:rsidRPr="009615FD">
        <w:rPr>
          <w:rFonts w:ascii="Book Antiqua" w:hAnsi="Book Antiqua"/>
        </w:rPr>
        <w:t>。</w:t>
      </w:r>
    </w:p>
    <w:p w14:paraId="17D74E9C" w14:textId="5C2100BD" w:rsidR="000D4742" w:rsidRPr="009615FD" w:rsidRDefault="0085046E" w:rsidP="000D4742">
      <w:pPr>
        <w:rPr>
          <w:rFonts w:ascii="Book Antiqua" w:hAnsi="Book Antiqua"/>
        </w:rPr>
      </w:pPr>
      <w:r w:rsidRPr="009615FD">
        <w:rPr>
          <w:rFonts w:ascii="Book Antiqua" w:hAnsi="Book Antiqua"/>
          <w:noProof/>
        </w:rPr>
        <w:drawing>
          <wp:inline distT="0" distB="0" distL="0" distR="0" wp14:anchorId="1D94ADCE" wp14:editId="28A6F4ED">
            <wp:extent cx="5274310" cy="16198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619885"/>
                    </a:xfrm>
                    <a:prstGeom prst="rect">
                      <a:avLst/>
                    </a:prstGeom>
                  </pic:spPr>
                </pic:pic>
              </a:graphicData>
            </a:graphic>
          </wp:inline>
        </w:drawing>
      </w:r>
    </w:p>
    <w:p w14:paraId="7926338A" w14:textId="3F3521EC" w:rsidR="0085046E" w:rsidRPr="009615FD" w:rsidRDefault="0085046E" w:rsidP="0085046E">
      <w:pPr>
        <w:jc w:val="center"/>
        <w:rPr>
          <w:rFonts w:ascii="Book Antiqua" w:hAnsi="Book Antiqua"/>
        </w:rPr>
      </w:pPr>
      <w:r w:rsidRPr="009615FD">
        <w:rPr>
          <w:rFonts w:ascii="Book Antiqua" w:hAnsi="Book Antiqua"/>
        </w:rPr>
        <w:t>图</w:t>
      </w:r>
      <w:r w:rsidRPr="009615FD">
        <w:rPr>
          <w:rFonts w:ascii="Book Antiqua" w:hAnsi="Book Antiqua"/>
        </w:rPr>
        <w:t xml:space="preserve"> 2-4-1</w:t>
      </w:r>
    </w:p>
    <w:p w14:paraId="746323DD" w14:textId="00CA9A48" w:rsidR="0085046E" w:rsidRPr="009615FD" w:rsidRDefault="00742A84" w:rsidP="00D943C9">
      <w:pPr>
        <w:pStyle w:val="3"/>
        <w:numPr>
          <w:ilvl w:val="2"/>
          <w:numId w:val="13"/>
        </w:numPr>
        <w:rPr>
          <w:rFonts w:ascii="Book Antiqua" w:hAnsi="Book Antiqua"/>
        </w:rPr>
      </w:pPr>
      <w:bookmarkStart w:id="26" w:name="_Toc8158080"/>
      <w:r w:rsidRPr="009615FD">
        <w:rPr>
          <w:rFonts w:ascii="Book Antiqua" w:hAnsi="Book Antiqua"/>
        </w:rPr>
        <w:t>交易簿权限</w:t>
      </w:r>
      <w:bookmarkEnd w:id="26"/>
    </w:p>
    <w:p w14:paraId="70030F7A" w14:textId="31EFD358" w:rsidR="00D943C9" w:rsidRPr="009615FD" w:rsidRDefault="00D943C9" w:rsidP="00D943C9">
      <w:pPr>
        <w:rPr>
          <w:rFonts w:ascii="Book Antiqua" w:hAnsi="Book Antiqua"/>
        </w:rPr>
      </w:pPr>
      <w:r w:rsidRPr="009615FD">
        <w:rPr>
          <w:rFonts w:ascii="Book Antiqua" w:hAnsi="Book Antiqua"/>
        </w:rPr>
        <w:t>如图</w:t>
      </w:r>
      <w:r w:rsidRPr="009615FD">
        <w:rPr>
          <w:rFonts w:ascii="Book Antiqua" w:hAnsi="Book Antiqua"/>
        </w:rPr>
        <w:t>2-4-2</w:t>
      </w:r>
      <w:r w:rsidRPr="009615FD">
        <w:rPr>
          <w:rFonts w:ascii="Book Antiqua" w:hAnsi="Book Antiqua"/>
        </w:rPr>
        <w:t>所示，根据所需进行赋权的</w:t>
      </w:r>
      <w:r w:rsidR="00020EA1" w:rsidRPr="009615FD">
        <w:rPr>
          <w:rFonts w:ascii="Book Antiqua" w:hAnsi="Book Antiqua"/>
        </w:rPr>
        <w:t>部门，选定</w:t>
      </w:r>
      <w:r w:rsidR="00A04660" w:rsidRPr="009615FD">
        <w:rPr>
          <w:rFonts w:ascii="Book Antiqua" w:hAnsi="Book Antiqua"/>
        </w:rPr>
        <w:t>所需修改权限的交易簿，进行数据权限的修改。</w:t>
      </w:r>
    </w:p>
    <w:p w14:paraId="26814A34" w14:textId="588B9E99" w:rsidR="00D943C9" w:rsidRPr="009615FD" w:rsidRDefault="00D943C9" w:rsidP="00D943C9">
      <w:pPr>
        <w:rPr>
          <w:rFonts w:ascii="Book Antiqua" w:hAnsi="Book Antiqua"/>
        </w:rPr>
      </w:pPr>
      <w:r w:rsidRPr="009615FD">
        <w:rPr>
          <w:rFonts w:ascii="Book Antiqua" w:hAnsi="Book Antiqua"/>
          <w:noProof/>
        </w:rPr>
        <w:lastRenderedPageBreak/>
        <w:drawing>
          <wp:inline distT="0" distB="0" distL="0" distR="0" wp14:anchorId="7320E104" wp14:editId="1B2E37B7">
            <wp:extent cx="5274310" cy="26962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96210"/>
                    </a:xfrm>
                    <a:prstGeom prst="rect">
                      <a:avLst/>
                    </a:prstGeom>
                  </pic:spPr>
                </pic:pic>
              </a:graphicData>
            </a:graphic>
          </wp:inline>
        </w:drawing>
      </w:r>
    </w:p>
    <w:p w14:paraId="7F50464B" w14:textId="0C362178" w:rsidR="00A04660" w:rsidRPr="009615FD" w:rsidRDefault="00A04660" w:rsidP="00A04660">
      <w:pPr>
        <w:jc w:val="center"/>
        <w:rPr>
          <w:rFonts w:ascii="Book Antiqua" w:hAnsi="Book Antiqua"/>
        </w:rPr>
      </w:pPr>
      <w:r w:rsidRPr="009615FD">
        <w:rPr>
          <w:rFonts w:ascii="Book Antiqua" w:hAnsi="Book Antiqua"/>
        </w:rPr>
        <w:t>图</w:t>
      </w:r>
      <w:r w:rsidRPr="009615FD">
        <w:rPr>
          <w:rFonts w:ascii="Book Antiqua" w:hAnsi="Book Antiqua"/>
        </w:rPr>
        <w:t xml:space="preserve"> 2-4-2</w:t>
      </w:r>
    </w:p>
    <w:p w14:paraId="13AEB0F1" w14:textId="7A49593C" w:rsidR="00A04660" w:rsidRPr="009615FD" w:rsidRDefault="00DB24AC" w:rsidP="00A04660">
      <w:pPr>
        <w:jc w:val="left"/>
        <w:rPr>
          <w:rFonts w:ascii="Book Antiqua" w:hAnsi="Book Antiqua"/>
          <w:b/>
        </w:rPr>
      </w:pPr>
      <w:r w:rsidRPr="009615FD">
        <w:rPr>
          <w:rFonts w:ascii="Book Antiqua" w:hAnsi="Book Antiqua"/>
          <w:b/>
        </w:rPr>
        <w:t>字段介绍：</w:t>
      </w:r>
    </w:p>
    <w:tbl>
      <w:tblPr>
        <w:tblW w:w="7360" w:type="dxa"/>
        <w:tblLook w:val="04A0" w:firstRow="1" w:lastRow="0" w:firstColumn="1" w:lastColumn="0" w:noHBand="0" w:noVBand="1"/>
      </w:tblPr>
      <w:tblGrid>
        <w:gridCol w:w="1080"/>
        <w:gridCol w:w="1892"/>
        <w:gridCol w:w="4388"/>
      </w:tblGrid>
      <w:tr w:rsidR="00B85CA7" w:rsidRPr="009615FD" w14:paraId="257AF80D" w14:textId="77777777" w:rsidTr="00403373">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01A1C0D"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92" w:type="dxa"/>
            <w:tcBorders>
              <w:top w:val="single" w:sz="4" w:space="0" w:color="auto"/>
              <w:left w:val="nil"/>
              <w:bottom w:val="single" w:sz="4" w:space="0" w:color="auto"/>
              <w:right w:val="single" w:sz="4" w:space="0" w:color="auto"/>
            </w:tcBorders>
            <w:shd w:val="clear" w:color="000000" w:fill="A6A6A6"/>
            <w:noWrap/>
            <w:vAlign w:val="bottom"/>
            <w:hideMark/>
          </w:tcPr>
          <w:p w14:paraId="24B2E130"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4388" w:type="dxa"/>
            <w:tcBorders>
              <w:top w:val="single" w:sz="4" w:space="0" w:color="auto"/>
              <w:left w:val="nil"/>
              <w:bottom w:val="single" w:sz="4" w:space="0" w:color="auto"/>
              <w:right w:val="single" w:sz="4" w:space="0" w:color="auto"/>
            </w:tcBorders>
            <w:shd w:val="clear" w:color="000000" w:fill="A6A6A6"/>
            <w:vAlign w:val="bottom"/>
            <w:hideMark/>
          </w:tcPr>
          <w:p w14:paraId="7D75A655" w14:textId="77777777" w:rsidR="00B85CA7" w:rsidRPr="009615FD" w:rsidRDefault="00B85CA7" w:rsidP="00B85CA7">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B85CA7" w:rsidRPr="009615FD" w14:paraId="10146E53"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8AD739"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92" w:type="dxa"/>
            <w:tcBorders>
              <w:top w:val="nil"/>
              <w:left w:val="nil"/>
              <w:bottom w:val="single" w:sz="4" w:space="0" w:color="auto"/>
              <w:right w:val="single" w:sz="4" w:space="0" w:color="auto"/>
            </w:tcBorders>
            <w:shd w:val="clear" w:color="auto" w:fill="auto"/>
            <w:noWrap/>
            <w:vAlign w:val="bottom"/>
            <w:hideMark/>
          </w:tcPr>
          <w:p w14:paraId="5E6F9101"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授权</w:t>
            </w:r>
          </w:p>
        </w:tc>
        <w:tc>
          <w:tcPr>
            <w:tcW w:w="4388" w:type="dxa"/>
            <w:tcBorders>
              <w:top w:val="nil"/>
              <w:left w:val="nil"/>
              <w:bottom w:val="single" w:sz="4" w:space="0" w:color="auto"/>
              <w:right w:val="single" w:sz="4" w:space="0" w:color="auto"/>
            </w:tcBorders>
            <w:shd w:val="clear" w:color="auto" w:fill="auto"/>
            <w:vAlign w:val="bottom"/>
            <w:hideMark/>
          </w:tcPr>
          <w:p w14:paraId="791AB165" w14:textId="2E690F24"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，可针对该交易簿，给其他的部门进行交易簿的授权操作</w:t>
            </w:r>
          </w:p>
        </w:tc>
      </w:tr>
      <w:tr w:rsidR="00B85CA7" w:rsidRPr="009615FD" w14:paraId="5C958120"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AD918BA"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92" w:type="dxa"/>
            <w:tcBorders>
              <w:top w:val="nil"/>
              <w:left w:val="nil"/>
              <w:bottom w:val="single" w:sz="4" w:space="0" w:color="auto"/>
              <w:right w:val="single" w:sz="4" w:space="0" w:color="auto"/>
            </w:tcBorders>
            <w:shd w:val="clear" w:color="auto" w:fill="auto"/>
            <w:noWrap/>
            <w:vAlign w:val="bottom"/>
            <w:hideMark/>
          </w:tcPr>
          <w:p w14:paraId="759688B6"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更新交易簿</w:t>
            </w:r>
          </w:p>
        </w:tc>
        <w:tc>
          <w:tcPr>
            <w:tcW w:w="4388" w:type="dxa"/>
            <w:tcBorders>
              <w:top w:val="nil"/>
              <w:left w:val="nil"/>
              <w:bottom w:val="single" w:sz="4" w:space="0" w:color="auto"/>
              <w:right w:val="single" w:sz="4" w:space="0" w:color="auto"/>
            </w:tcBorders>
            <w:shd w:val="clear" w:color="auto" w:fill="auto"/>
            <w:vAlign w:val="bottom"/>
            <w:hideMark/>
          </w:tcPr>
          <w:p w14:paraId="2B0792BF" w14:textId="52CBCD23"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，可以进行交易簿的更新操作</w:t>
            </w:r>
          </w:p>
        </w:tc>
      </w:tr>
      <w:tr w:rsidR="00B85CA7" w:rsidRPr="009615FD" w14:paraId="18DC1897"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E879D5C"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92" w:type="dxa"/>
            <w:tcBorders>
              <w:top w:val="nil"/>
              <w:left w:val="nil"/>
              <w:bottom w:val="single" w:sz="4" w:space="0" w:color="auto"/>
              <w:right w:val="single" w:sz="4" w:space="0" w:color="auto"/>
            </w:tcBorders>
            <w:shd w:val="clear" w:color="auto" w:fill="auto"/>
            <w:noWrap/>
            <w:vAlign w:val="bottom"/>
            <w:hideMark/>
          </w:tcPr>
          <w:p w14:paraId="63ACD279"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读取交易簿</w:t>
            </w:r>
          </w:p>
        </w:tc>
        <w:tc>
          <w:tcPr>
            <w:tcW w:w="4388" w:type="dxa"/>
            <w:tcBorders>
              <w:top w:val="nil"/>
              <w:left w:val="nil"/>
              <w:bottom w:val="single" w:sz="4" w:space="0" w:color="auto"/>
              <w:right w:val="single" w:sz="4" w:space="0" w:color="auto"/>
            </w:tcBorders>
            <w:shd w:val="clear" w:color="auto" w:fill="auto"/>
            <w:vAlign w:val="bottom"/>
            <w:hideMark/>
          </w:tcPr>
          <w:p w14:paraId="78135621" w14:textId="0A31D6D1"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，可以页面上显示该交易簿</w:t>
            </w:r>
          </w:p>
        </w:tc>
      </w:tr>
      <w:tr w:rsidR="00B85CA7" w:rsidRPr="009615FD" w14:paraId="12325C79"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EA82236"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92" w:type="dxa"/>
            <w:tcBorders>
              <w:top w:val="nil"/>
              <w:left w:val="nil"/>
              <w:bottom w:val="single" w:sz="4" w:space="0" w:color="auto"/>
              <w:right w:val="single" w:sz="4" w:space="0" w:color="auto"/>
            </w:tcBorders>
            <w:shd w:val="clear" w:color="auto" w:fill="auto"/>
            <w:noWrap/>
            <w:vAlign w:val="bottom"/>
            <w:hideMark/>
          </w:tcPr>
          <w:p w14:paraId="233544CA"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删除交易簿</w:t>
            </w:r>
          </w:p>
        </w:tc>
        <w:tc>
          <w:tcPr>
            <w:tcW w:w="4388" w:type="dxa"/>
            <w:tcBorders>
              <w:top w:val="nil"/>
              <w:left w:val="nil"/>
              <w:bottom w:val="single" w:sz="4" w:space="0" w:color="auto"/>
              <w:right w:val="single" w:sz="4" w:space="0" w:color="auto"/>
            </w:tcBorders>
            <w:shd w:val="clear" w:color="auto" w:fill="auto"/>
            <w:vAlign w:val="bottom"/>
            <w:hideMark/>
          </w:tcPr>
          <w:p w14:paraId="4D9CC4AF" w14:textId="777BA928"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，可进行删除该交易簿的操作</w:t>
            </w:r>
          </w:p>
        </w:tc>
      </w:tr>
      <w:tr w:rsidR="00B85CA7" w:rsidRPr="009615FD" w14:paraId="0EE8A8EE" w14:textId="77777777" w:rsidTr="00403373">
        <w:trPr>
          <w:trHeight w:val="11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1123AD7"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92" w:type="dxa"/>
            <w:tcBorders>
              <w:top w:val="nil"/>
              <w:left w:val="nil"/>
              <w:bottom w:val="single" w:sz="4" w:space="0" w:color="auto"/>
              <w:right w:val="single" w:sz="4" w:space="0" w:color="auto"/>
            </w:tcBorders>
            <w:shd w:val="clear" w:color="auto" w:fill="auto"/>
            <w:noWrap/>
            <w:vAlign w:val="bottom"/>
            <w:hideMark/>
          </w:tcPr>
          <w:p w14:paraId="23681C61"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创建交易</w:t>
            </w:r>
          </w:p>
        </w:tc>
        <w:tc>
          <w:tcPr>
            <w:tcW w:w="4388" w:type="dxa"/>
            <w:tcBorders>
              <w:top w:val="nil"/>
              <w:left w:val="nil"/>
              <w:bottom w:val="single" w:sz="4" w:space="0" w:color="auto"/>
              <w:right w:val="single" w:sz="4" w:space="0" w:color="auto"/>
            </w:tcBorders>
            <w:shd w:val="clear" w:color="auto" w:fill="auto"/>
            <w:vAlign w:val="bottom"/>
            <w:hideMark/>
          </w:tcPr>
          <w:p w14:paraId="6C1579A5" w14:textId="41865ED0"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，可在此交易簿中</w:t>
            </w:r>
            <w:r w:rsidR="00E07FD9" w:rsidRPr="009615FD">
              <w:rPr>
                <w:rFonts w:ascii="Book Antiqua" w:eastAsia="DengXian" w:hAnsi="Book Antiqua" w:cs="宋体"/>
                <w:color w:val="000000"/>
                <w:kern w:val="0"/>
                <w:sz w:val="22"/>
              </w:rPr>
              <w:t>簿记交易</w:t>
            </w:r>
          </w:p>
        </w:tc>
      </w:tr>
      <w:tr w:rsidR="00B85CA7" w:rsidRPr="009615FD" w14:paraId="33BD5B5B"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A55ADA"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92" w:type="dxa"/>
            <w:tcBorders>
              <w:top w:val="nil"/>
              <w:left w:val="nil"/>
              <w:bottom w:val="single" w:sz="4" w:space="0" w:color="auto"/>
              <w:right w:val="single" w:sz="4" w:space="0" w:color="auto"/>
            </w:tcBorders>
            <w:shd w:val="clear" w:color="auto" w:fill="auto"/>
            <w:noWrap/>
            <w:vAlign w:val="bottom"/>
            <w:hideMark/>
          </w:tcPr>
          <w:p w14:paraId="789B0CFF"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更新交易</w:t>
            </w:r>
          </w:p>
        </w:tc>
        <w:tc>
          <w:tcPr>
            <w:tcW w:w="4388" w:type="dxa"/>
            <w:tcBorders>
              <w:top w:val="nil"/>
              <w:left w:val="nil"/>
              <w:bottom w:val="single" w:sz="4" w:space="0" w:color="auto"/>
              <w:right w:val="single" w:sz="4" w:space="0" w:color="auto"/>
            </w:tcBorders>
            <w:shd w:val="clear" w:color="auto" w:fill="auto"/>
            <w:vAlign w:val="bottom"/>
            <w:hideMark/>
          </w:tcPr>
          <w:p w14:paraId="6F4E8E7E" w14:textId="70606999"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，可针对该交易簿下所有的交易进行修改操作</w:t>
            </w:r>
          </w:p>
        </w:tc>
      </w:tr>
      <w:tr w:rsidR="00B85CA7" w:rsidRPr="009615FD" w14:paraId="24D3E00D" w14:textId="77777777" w:rsidTr="00403373">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26674F9"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892" w:type="dxa"/>
            <w:tcBorders>
              <w:top w:val="nil"/>
              <w:left w:val="nil"/>
              <w:bottom w:val="single" w:sz="4" w:space="0" w:color="auto"/>
              <w:right w:val="single" w:sz="4" w:space="0" w:color="auto"/>
            </w:tcBorders>
            <w:shd w:val="clear" w:color="auto" w:fill="auto"/>
            <w:noWrap/>
            <w:vAlign w:val="bottom"/>
            <w:hideMark/>
          </w:tcPr>
          <w:p w14:paraId="2FA22FCD"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读取交易</w:t>
            </w:r>
          </w:p>
        </w:tc>
        <w:tc>
          <w:tcPr>
            <w:tcW w:w="4388" w:type="dxa"/>
            <w:tcBorders>
              <w:top w:val="nil"/>
              <w:left w:val="nil"/>
              <w:bottom w:val="single" w:sz="4" w:space="0" w:color="auto"/>
              <w:right w:val="single" w:sz="4" w:space="0" w:color="auto"/>
            </w:tcBorders>
            <w:shd w:val="clear" w:color="auto" w:fill="auto"/>
            <w:vAlign w:val="bottom"/>
            <w:hideMark/>
          </w:tcPr>
          <w:p w14:paraId="7C109FEA" w14:textId="0B2AAB87"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，可查看该交易簿下所有的交易</w:t>
            </w:r>
          </w:p>
        </w:tc>
      </w:tr>
      <w:tr w:rsidR="00B85CA7" w:rsidRPr="009615FD" w14:paraId="37F7854A" w14:textId="77777777" w:rsidTr="00403373">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4718EE" w14:textId="77777777" w:rsidR="00B85CA7" w:rsidRPr="009615FD" w:rsidRDefault="00B85CA7" w:rsidP="00B85CA7">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892" w:type="dxa"/>
            <w:tcBorders>
              <w:top w:val="nil"/>
              <w:left w:val="nil"/>
              <w:bottom w:val="single" w:sz="4" w:space="0" w:color="auto"/>
              <w:right w:val="single" w:sz="4" w:space="0" w:color="auto"/>
            </w:tcBorders>
            <w:shd w:val="clear" w:color="auto" w:fill="auto"/>
            <w:noWrap/>
            <w:vAlign w:val="bottom"/>
            <w:hideMark/>
          </w:tcPr>
          <w:p w14:paraId="159443DF" w14:textId="77777777" w:rsidR="00B85CA7" w:rsidRPr="009615FD" w:rsidRDefault="00B85CA7"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删除交易</w:t>
            </w:r>
          </w:p>
        </w:tc>
        <w:tc>
          <w:tcPr>
            <w:tcW w:w="4388" w:type="dxa"/>
            <w:tcBorders>
              <w:top w:val="nil"/>
              <w:left w:val="nil"/>
              <w:bottom w:val="single" w:sz="4" w:space="0" w:color="auto"/>
              <w:right w:val="single" w:sz="4" w:space="0" w:color="auto"/>
            </w:tcBorders>
            <w:shd w:val="clear" w:color="auto" w:fill="auto"/>
            <w:vAlign w:val="bottom"/>
            <w:hideMark/>
          </w:tcPr>
          <w:p w14:paraId="73FC7A94" w14:textId="345E0B27" w:rsidR="00B85CA7" w:rsidRPr="009615FD" w:rsidRDefault="00343085" w:rsidP="00B85CA7">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B85CA7" w:rsidRPr="009615FD">
              <w:rPr>
                <w:rFonts w:ascii="Book Antiqua" w:eastAsia="DengXian" w:hAnsi="Book Antiqua" w:cs="宋体"/>
                <w:color w:val="000000"/>
                <w:kern w:val="0"/>
                <w:sz w:val="22"/>
              </w:rPr>
              <w:t>，可删除该交易簿下的交易</w:t>
            </w:r>
          </w:p>
        </w:tc>
      </w:tr>
    </w:tbl>
    <w:p w14:paraId="40A08DC1" w14:textId="77763266" w:rsidR="00964C20" w:rsidRPr="009615FD" w:rsidRDefault="00964C20" w:rsidP="00964C20">
      <w:pPr>
        <w:pStyle w:val="3"/>
        <w:numPr>
          <w:ilvl w:val="2"/>
          <w:numId w:val="13"/>
        </w:numPr>
        <w:rPr>
          <w:rFonts w:ascii="Book Antiqua" w:hAnsi="Book Antiqua"/>
        </w:rPr>
      </w:pPr>
      <w:bookmarkStart w:id="27" w:name="_Toc8158081"/>
      <w:r w:rsidRPr="009615FD">
        <w:rPr>
          <w:rFonts w:ascii="Book Antiqua" w:hAnsi="Book Antiqua"/>
        </w:rPr>
        <w:t>客户信息赋权</w:t>
      </w:r>
      <w:bookmarkEnd w:id="27"/>
    </w:p>
    <w:p w14:paraId="0C787043" w14:textId="15E1B303" w:rsidR="00964C20" w:rsidRPr="009615FD" w:rsidRDefault="00964C20" w:rsidP="00964C20">
      <w:pPr>
        <w:rPr>
          <w:rFonts w:ascii="Book Antiqua" w:hAnsi="Book Antiqua"/>
        </w:rPr>
      </w:pPr>
      <w:r w:rsidRPr="009615FD">
        <w:rPr>
          <w:rFonts w:ascii="Book Antiqua" w:hAnsi="Book Antiqua"/>
        </w:rPr>
        <w:t>如图</w:t>
      </w:r>
      <w:r w:rsidRPr="009615FD">
        <w:rPr>
          <w:rFonts w:ascii="Book Antiqua" w:hAnsi="Book Antiqua"/>
        </w:rPr>
        <w:t>2-4-3</w:t>
      </w:r>
      <w:r w:rsidRPr="009615FD">
        <w:rPr>
          <w:rFonts w:ascii="Book Antiqua" w:hAnsi="Book Antiqua"/>
        </w:rPr>
        <w:t>所示，</w:t>
      </w:r>
      <w:r w:rsidR="009D30BF" w:rsidRPr="009615FD">
        <w:rPr>
          <w:rFonts w:ascii="Book Antiqua" w:hAnsi="Book Antiqua"/>
        </w:rPr>
        <w:t>点击左侧的</w:t>
      </w:r>
      <w:r w:rsidR="009D30BF" w:rsidRPr="009615FD">
        <w:rPr>
          <w:rFonts w:ascii="Book Antiqua" w:hAnsi="Book Antiqua"/>
          <w:bdr w:val="single" w:sz="4" w:space="0" w:color="auto"/>
          <w:shd w:val="pct15" w:color="auto" w:fill="FFFFFF"/>
        </w:rPr>
        <w:t>客户信息</w:t>
      </w:r>
      <w:r w:rsidR="009D30BF" w:rsidRPr="009615FD">
        <w:rPr>
          <w:rFonts w:ascii="Book Antiqua" w:hAnsi="Book Antiqua"/>
        </w:rPr>
        <w:t>，进入到客户信息的授权界面，进行客户信息权限的修改。</w:t>
      </w:r>
    </w:p>
    <w:p w14:paraId="6247FDE6" w14:textId="0E9D46F8" w:rsidR="00964C20" w:rsidRPr="009615FD" w:rsidRDefault="00964C20" w:rsidP="00A04660">
      <w:pPr>
        <w:jc w:val="left"/>
        <w:rPr>
          <w:rFonts w:ascii="Book Antiqua" w:hAnsi="Book Antiqua"/>
          <w:u w:val="single"/>
          <w:shd w:val="pct15" w:color="auto" w:fill="FFFFFF"/>
        </w:rPr>
      </w:pPr>
      <w:r w:rsidRPr="009615FD">
        <w:rPr>
          <w:rFonts w:ascii="Book Antiqua" w:hAnsi="Book Antiqua"/>
          <w:noProof/>
        </w:rPr>
        <w:lastRenderedPageBreak/>
        <w:drawing>
          <wp:inline distT="0" distB="0" distL="0" distR="0" wp14:anchorId="0121B6BF" wp14:editId="2C398D5E">
            <wp:extent cx="5274310" cy="36087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08705"/>
                    </a:xfrm>
                    <a:prstGeom prst="rect">
                      <a:avLst/>
                    </a:prstGeom>
                  </pic:spPr>
                </pic:pic>
              </a:graphicData>
            </a:graphic>
          </wp:inline>
        </w:drawing>
      </w:r>
    </w:p>
    <w:p w14:paraId="42B85982" w14:textId="44518EE2" w:rsidR="009D30BF" w:rsidRPr="009615FD" w:rsidRDefault="009D30BF" w:rsidP="009D30BF">
      <w:pPr>
        <w:jc w:val="center"/>
        <w:rPr>
          <w:rFonts w:ascii="Book Antiqua" w:hAnsi="Book Antiqua"/>
        </w:rPr>
      </w:pPr>
      <w:r w:rsidRPr="009615FD">
        <w:rPr>
          <w:rFonts w:ascii="Book Antiqua" w:hAnsi="Book Antiqua"/>
        </w:rPr>
        <w:t>图</w:t>
      </w:r>
      <w:r w:rsidRPr="009615FD">
        <w:rPr>
          <w:rFonts w:ascii="Book Antiqua" w:hAnsi="Book Antiqua"/>
        </w:rPr>
        <w:t xml:space="preserve"> 2-4-3</w:t>
      </w:r>
    </w:p>
    <w:p w14:paraId="07E35DE7" w14:textId="0118BF93" w:rsidR="009D30BF" w:rsidRPr="009615FD" w:rsidRDefault="009D30BF" w:rsidP="009D30BF">
      <w:pPr>
        <w:jc w:val="left"/>
        <w:rPr>
          <w:rFonts w:ascii="Book Antiqua" w:hAnsi="Book Antiqua"/>
          <w:b/>
        </w:rPr>
      </w:pPr>
      <w:r w:rsidRPr="009615FD">
        <w:rPr>
          <w:rFonts w:ascii="Book Antiqua" w:hAnsi="Book Antiqua"/>
          <w:b/>
        </w:rPr>
        <w:t>字段介绍：</w:t>
      </w:r>
    </w:p>
    <w:tbl>
      <w:tblPr>
        <w:tblW w:w="7600" w:type="dxa"/>
        <w:tblLook w:val="04A0" w:firstRow="1" w:lastRow="0" w:firstColumn="1" w:lastColumn="0" w:noHBand="0" w:noVBand="1"/>
      </w:tblPr>
      <w:tblGrid>
        <w:gridCol w:w="1080"/>
        <w:gridCol w:w="1320"/>
        <w:gridCol w:w="5200"/>
      </w:tblGrid>
      <w:tr w:rsidR="00623A40" w:rsidRPr="009615FD" w14:paraId="4BCAC9E9" w14:textId="77777777" w:rsidTr="00623A40">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AD1662C" w14:textId="77777777" w:rsidR="00623A40" w:rsidRPr="009615FD" w:rsidRDefault="00623A40" w:rsidP="00623A40">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320" w:type="dxa"/>
            <w:tcBorders>
              <w:top w:val="single" w:sz="4" w:space="0" w:color="auto"/>
              <w:left w:val="nil"/>
              <w:bottom w:val="single" w:sz="4" w:space="0" w:color="auto"/>
              <w:right w:val="single" w:sz="4" w:space="0" w:color="auto"/>
            </w:tcBorders>
            <w:shd w:val="clear" w:color="000000" w:fill="A6A6A6"/>
            <w:noWrap/>
            <w:vAlign w:val="bottom"/>
            <w:hideMark/>
          </w:tcPr>
          <w:p w14:paraId="7E498DD5" w14:textId="77777777" w:rsidR="00623A40" w:rsidRPr="009615FD" w:rsidRDefault="00623A40" w:rsidP="00623A40">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5200" w:type="dxa"/>
            <w:tcBorders>
              <w:top w:val="single" w:sz="4" w:space="0" w:color="auto"/>
              <w:left w:val="nil"/>
              <w:bottom w:val="single" w:sz="4" w:space="0" w:color="auto"/>
              <w:right w:val="single" w:sz="4" w:space="0" w:color="auto"/>
            </w:tcBorders>
            <w:shd w:val="clear" w:color="000000" w:fill="A6A6A6"/>
            <w:vAlign w:val="bottom"/>
            <w:hideMark/>
          </w:tcPr>
          <w:p w14:paraId="66D31B4A" w14:textId="77777777" w:rsidR="00623A40" w:rsidRPr="009615FD" w:rsidRDefault="00623A40" w:rsidP="00623A40">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623A40" w:rsidRPr="009615FD" w14:paraId="4510ADEB" w14:textId="77777777" w:rsidTr="00623A40">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B0DC4B" w14:textId="77777777" w:rsidR="00623A40" w:rsidRPr="009615FD" w:rsidRDefault="00623A40" w:rsidP="00623A40">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320" w:type="dxa"/>
            <w:tcBorders>
              <w:top w:val="nil"/>
              <w:left w:val="nil"/>
              <w:bottom w:val="single" w:sz="4" w:space="0" w:color="auto"/>
              <w:right w:val="single" w:sz="4" w:space="0" w:color="auto"/>
            </w:tcBorders>
            <w:shd w:val="clear" w:color="auto" w:fill="auto"/>
            <w:noWrap/>
            <w:vAlign w:val="bottom"/>
            <w:hideMark/>
          </w:tcPr>
          <w:p w14:paraId="44FFEB42" w14:textId="77777777" w:rsidR="00623A40" w:rsidRPr="009615FD" w:rsidRDefault="00623A40"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读取客户</w:t>
            </w:r>
          </w:p>
        </w:tc>
        <w:tc>
          <w:tcPr>
            <w:tcW w:w="5200" w:type="dxa"/>
            <w:tcBorders>
              <w:top w:val="nil"/>
              <w:left w:val="nil"/>
              <w:bottom w:val="single" w:sz="4" w:space="0" w:color="auto"/>
              <w:right w:val="single" w:sz="4" w:space="0" w:color="auto"/>
            </w:tcBorders>
            <w:shd w:val="clear" w:color="auto" w:fill="auto"/>
            <w:noWrap/>
            <w:vAlign w:val="bottom"/>
            <w:hideMark/>
          </w:tcPr>
          <w:p w14:paraId="28F11DCB" w14:textId="7553CCC3" w:rsidR="00623A40" w:rsidRPr="009615FD" w:rsidRDefault="00343085"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623A40" w:rsidRPr="009615FD">
              <w:rPr>
                <w:rFonts w:ascii="Book Antiqua" w:eastAsia="DengXian" w:hAnsi="Book Antiqua" w:cs="宋体"/>
                <w:color w:val="000000"/>
                <w:kern w:val="0"/>
                <w:sz w:val="22"/>
              </w:rPr>
              <w:t>，可进行客户信息的查看</w:t>
            </w:r>
          </w:p>
        </w:tc>
      </w:tr>
      <w:tr w:rsidR="00623A40" w:rsidRPr="009615FD" w14:paraId="29FC8447" w14:textId="77777777" w:rsidTr="00623A40">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BECDA8D" w14:textId="77777777" w:rsidR="00623A40" w:rsidRPr="009615FD" w:rsidRDefault="00623A40" w:rsidP="00623A40">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320" w:type="dxa"/>
            <w:tcBorders>
              <w:top w:val="nil"/>
              <w:left w:val="nil"/>
              <w:bottom w:val="single" w:sz="4" w:space="0" w:color="auto"/>
              <w:right w:val="single" w:sz="4" w:space="0" w:color="auto"/>
            </w:tcBorders>
            <w:shd w:val="clear" w:color="auto" w:fill="auto"/>
            <w:noWrap/>
            <w:vAlign w:val="bottom"/>
            <w:hideMark/>
          </w:tcPr>
          <w:p w14:paraId="38892652" w14:textId="77777777" w:rsidR="00623A40" w:rsidRPr="009615FD" w:rsidRDefault="00623A40"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创建客户</w:t>
            </w:r>
          </w:p>
        </w:tc>
        <w:tc>
          <w:tcPr>
            <w:tcW w:w="5200" w:type="dxa"/>
            <w:tcBorders>
              <w:top w:val="nil"/>
              <w:left w:val="nil"/>
              <w:bottom w:val="single" w:sz="4" w:space="0" w:color="auto"/>
              <w:right w:val="single" w:sz="4" w:space="0" w:color="auto"/>
            </w:tcBorders>
            <w:shd w:val="clear" w:color="auto" w:fill="auto"/>
            <w:noWrap/>
            <w:vAlign w:val="bottom"/>
            <w:hideMark/>
          </w:tcPr>
          <w:p w14:paraId="008FDC21" w14:textId="6C8D6C66" w:rsidR="00623A40" w:rsidRPr="009615FD" w:rsidRDefault="00343085"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623A40" w:rsidRPr="009615FD">
              <w:rPr>
                <w:rFonts w:ascii="Book Antiqua" w:eastAsia="DengXian" w:hAnsi="Book Antiqua" w:cs="宋体"/>
                <w:color w:val="000000"/>
                <w:kern w:val="0"/>
                <w:sz w:val="22"/>
              </w:rPr>
              <w:t>，可进行客户信息的创建</w:t>
            </w:r>
          </w:p>
        </w:tc>
      </w:tr>
      <w:tr w:rsidR="00623A40" w:rsidRPr="009615FD" w14:paraId="2913CF10" w14:textId="77777777" w:rsidTr="00623A40">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76B6AAA" w14:textId="77777777" w:rsidR="00623A40" w:rsidRPr="009615FD" w:rsidRDefault="00623A40" w:rsidP="00623A40">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320" w:type="dxa"/>
            <w:tcBorders>
              <w:top w:val="nil"/>
              <w:left w:val="nil"/>
              <w:bottom w:val="single" w:sz="4" w:space="0" w:color="auto"/>
              <w:right w:val="single" w:sz="4" w:space="0" w:color="auto"/>
            </w:tcBorders>
            <w:shd w:val="clear" w:color="auto" w:fill="auto"/>
            <w:noWrap/>
            <w:vAlign w:val="bottom"/>
            <w:hideMark/>
          </w:tcPr>
          <w:p w14:paraId="4EE7DD0D" w14:textId="77777777" w:rsidR="00623A40" w:rsidRPr="009615FD" w:rsidRDefault="00623A40"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更新客户</w:t>
            </w:r>
          </w:p>
        </w:tc>
        <w:tc>
          <w:tcPr>
            <w:tcW w:w="5200" w:type="dxa"/>
            <w:tcBorders>
              <w:top w:val="nil"/>
              <w:left w:val="nil"/>
              <w:bottom w:val="single" w:sz="4" w:space="0" w:color="auto"/>
              <w:right w:val="single" w:sz="4" w:space="0" w:color="auto"/>
            </w:tcBorders>
            <w:shd w:val="clear" w:color="auto" w:fill="auto"/>
            <w:noWrap/>
            <w:vAlign w:val="bottom"/>
            <w:hideMark/>
          </w:tcPr>
          <w:p w14:paraId="3018236D" w14:textId="5C164809" w:rsidR="00623A40" w:rsidRPr="009615FD" w:rsidRDefault="00343085"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623A40" w:rsidRPr="009615FD">
              <w:rPr>
                <w:rFonts w:ascii="Book Antiqua" w:eastAsia="DengXian" w:hAnsi="Book Antiqua" w:cs="宋体"/>
                <w:color w:val="000000"/>
                <w:kern w:val="0"/>
                <w:sz w:val="22"/>
              </w:rPr>
              <w:t>，可进行客户信息的修改</w:t>
            </w:r>
          </w:p>
        </w:tc>
      </w:tr>
      <w:tr w:rsidR="00623A40" w:rsidRPr="009615FD" w14:paraId="1D46E4F5" w14:textId="77777777" w:rsidTr="00623A40">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7FB50B5" w14:textId="77777777" w:rsidR="00623A40" w:rsidRPr="009615FD" w:rsidRDefault="00623A40" w:rsidP="00623A40">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320" w:type="dxa"/>
            <w:tcBorders>
              <w:top w:val="nil"/>
              <w:left w:val="nil"/>
              <w:bottom w:val="single" w:sz="4" w:space="0" w:color="auto"/>
              <w:right w:val="single" w:sz="4" w:space="0" w:color="auto"/>
            </w:tcBorders>
            <w:shd w:val="clear" w:color="auto" w:fill="auto"/>
            <w:noWrap/>
            <w:vAlign w:val="bottom"/>
            <w:hideMark/>
          </w:tcPr>
          <w:p w14:paraId="7F541CEC" w14:textId="77777777" w:rsidR="00623A40" w:rsidRPr="009615FD" w:rsidRDefault="00623A40"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删除客户</w:t>
            </w:r>
          </w:p>
        </w:tc>
        <w:tc>
          <w:tcPr>
            <w:tcW w:w="5200" w:type="dxa"/>
            <w:tcBorders>
              <w:top w:val="nil"/>
              <w:left w:val="nil"/>
              <w:bottom w:val="single" w:sz="4" w:space="0" w:color="auto"/>
              <w:right w:val="single" w:sz="4" w:space="0" w:color="auto"/>
            </w:tcBorders>
            <w:shd w:val="clear" w:color="auto" w:fill="auto"/>
            <w:noWrap/>
            <w:vAlign w:val="bottom"/>
            <w:hideMark/>
          </w:tcPr>
          <w:p w14:paraId="58E67C99" w14:textId="0335B590" w:rsidR="00623A40" w:rsidRPr="009615FD" w:rsidRDefault="00343085" w:rsidP="00623A40">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勾选该权限的用户</w:t>
            </w:r>
            <w:r w:rsidR="00623A40" w:rsidRPr="009615FD">
              <w:rPr>
                <w:rFonts w:ascii="Book Antiqua" w:eastAsia="DengXian" w:hAnsi="Book Antiqua" w:cs="宋体"/>
                <w:color w:val="000000"/>
                <w:kern w:val="0"/>
                <w:sz w:val="22"/>
              </w:rPr>
              <w:t>，可进行客户信息的删除</w:t>
            </w:r>
          </w:p>
        </w:tc>
      </w:tr>
    </w:tbl>
    <w:p w14:paraId="795E0EC0" w14:textId="3FC44EBF" w:rsidR="001E4F4F" w:rsidRPr="009615FD" w:rsidRDefault="001E4F4F" w:rsidP="000575F2">
      <w:pPr>
        <w:pStyle w:val="2"/>
        <w:numPr>
          <w:ilvl w:val="1"/>
          <w:numId w:val="13"/>
        </w:numPr>
        <w:rPr>
          <w:rFonts w:ascii="Book Antiqua" w:hAnsi="Book Antiqua"/>
        </w:rPr>
      </w:pPr>
      <w:bookmarkStart w:id="28" w:name="_Toc8158082"/>
      <w:r w:rsidRPr="009615FD">
        <w:rPr>
          <w:rFonts w:ascii="Book Antiqua" w:hAnsi="Book Antiqua"/>
        </w:rPr>
        <w:t>交易簿管理</w:t>
      </w:r>
      <w:bookmarkEnd w:id="28"/>
    </w:p>
    <w:p w14:paraId="6BC6B9B6" w14:textId="77777777" w:rsidR="009D30BF" w:rsidRPr="009615FD" w:rsidRDefault="009D30BF" w:rsidP="009D30BF">
      <w:pPr>
        <w:spacing w:line="360" w:lineRule="auto"/>
        <w:rPr>
          <w:rFonts w:ascii="Book Antiqua" w:hAnsi="Book Antiqua"/>
          <w:b/>
        </w:rPr>
      </w:pPr>
      <w:r w:rsidRPr="009615FD">
        <w:rPr>
          <w:rFonts w:ascii="Book Antiqua" w:hAnsi="Book Antiqua"/>
          <w:b/>
          <w:highlight w:val="lightGray"/>
        </w:rPr>
        <w:t>功能介绍</w:t>
      </w:r>
    </w:p>
    <w:p w14:paraId="41CF63F1" w14:textId="41B7B87F" w:rsidR="009D30BF" w:rsidRPr="009615FD" w:rsidRDefault="009D30BF" w:rsidP="009D30BF">
      <w:pPr>
        <w:spacing w:line="360" w:lineRule="auto"/>
        <w:rPr>
          <w:rFonts w:ascii="Book Antiqua" w:hAnsi="Book Antiqua"/>
        </w:rPr>
      </w:pPr>
      <w:r w:rsidRPr="009615FD">
        <w:rPr>
          <w:rFonts w:ascii="Book Antiqua" w:hAnsi="Book Antiqua"/>
        </w:rPr>
        <w:tab/>
      </w:r>
      <w:r w:rsidRPr="009615FD">
        <w:rPr>
          <w:rFonts w:ascii="Book Antiqua" w:hAnsi="Book Antiqua"/>
        </w:rPr>
        <w:t>通过【交易簿管理】，可</w:t>
      </w:r>
      <w:r w:rsidR="00742A84" w:rsidRPr="009615FD">
        <w:rPr>
          <w:rFonts w:ascii="Book Antiqua" w:hAnsi="Book Antiqua"/>
        </w:rPr>
        <w:t>对</w:t>
      </w:r>
      <w:r w:rsidRPr="009615FD">
        <w:rPr>
          <w:rFonts w:ascii="Book Antiqua" w:hAnsi="Book Antiqua"/>
        </w:rPr>
        <w:t>系统中交易簿</w:t>
      </w:r>
      <w:r w:rsidR="00742A84" w:rsidRPr="009615FD">
        <w:rPr>
          <w:rFonts w:ascii="Book Antiqua" w:hAnsi="Book Antiqua"/>
        </w:rPr>
        <w:t>进行</w:t>
      </w:r>
      <w:r w:rsidRPr="009615FD">
        <w:rPr>
          <w:rFonts w:ascii="Book Antiqua" w:hAnsi="Book Antiqua"/>
        </w:rPr>
        <w:t>增删改查</w:t>
      </w:r>
      <w:r w:rsidR="00742A84" w:rsidRPr="009615FD">
        <w:rPr>
          <w:rFonts w:ascii="Book Antiqua" w:hAnsi="Book Antiqua"/>
        </w:rPr>
        <w:t>等操作</w:t>
      </w:r>
      <w:r w:rsidRPr="009615FD">
        <w:rPr>
          <w:rFonts w:ascii="Book Antiqua" w:hAnsi="Book Antiqua"/>
        </w:rPr>
        <w:t>。</w:t>
      </w:r>
    </w:p>
    <w:p w14:paraId="4C39F2E3" w14:textId="77777777" w:rsidR="009D30BF" w:rsidRPr="009615FD" w:rsidRDefault="009D30BF" w:rsidP="009D30BF">
      <w:pPr>
        <w:spacing w:line="360" w:lineRule="auto"/>
        <w:rPr>
          <w:rFonts w:ascii="Book Antiqua" w:hAnsi="Book Antiqua"/>
          <w:b/>
          <w:highlight w:val="lightGray"/>
        </w:rPr>
      </w:pPr>
      <w:r w:rsidRPr="009615FD">
        <w:rPr>
          <w:rFonts w:ascii="Book Antiqua" w:hAnsi="Book Antiqua"/>
          <w:b/>
          <w:highlight w:val="lightGray"/>
        </w:rPr>
        <w:t>操作说明</w:t>
      </w:r>
    </w:p>
    <w:p w14:paraId="690DC602" w14:textId="5ED6CD40" w:rsidR="009D30BF" w:rsidRPr="009615FD" w:rsidRDefault="009D30BF" w:rsidP="009D30BF">
      <w:pPr>
        <w:pStyle w:val="3"/>
        <w:numPr>
          <w:ilvl w:val="2"/>
          <w:numId w:val="13"/>
        </w:numPr>
        <w:rPr>
          <w:rFonts w:ascii="Book Antiqua" w:hAnsi="Book Antiqua"/>
        </w:rPr>
      </w:pPr>
      <w:bookmarkStart w:id="29" w:name="_Toc8158083"/>
      <w:r w:rsidRPr="009615FD">
        <w:rPr>
          <w:rFonts w:ascii="Book Antiqua" w:hAnsi="Book Antiqua"/>
        </w:rPr>
        <w:t>新建交易簿</w:t>
      </w:r>
      <w:bookmarkEnd w:id="29"/>
    </w:p>
    <w:p w14:paraId="718CF194" w14:textId="108E388D" w:rsidR="009D30BF" w:rsidRPr="009615FD" w:rsidRDefault="006B6DC6" w:rsidP="009D30BF">
      <w:pPr>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【交易簿管理】界面，点击右上角的</w:t>
      </w:r>
      <w:r w:rsidRPr="009615FD">
        <w:rPr>
          <w:rFonts w:ascii="Book Antiqua" w:hAnsi="Book Antiqua"/>
          <w:bdr w:val="single" w:sz="4" w:space="0" w:color="auto"/>
          <w:shd w:val="pct15" w:color="auto" w:fill="FFFFFF"/>
        </w:rPr>
        <w:t>新建交易簿</w:t>
      </w:r>
      <w:r w:rsidRPr="009615FD">
        <w:rPr>
          <w:rFonts w:ascii="Book Antiqua" w:hAnsi="Book Antiqua"/>
        </w:rPr>
        <w:t>，可进行交易簿的新建操作，</w:t>
      </w:r>
      <w:r w:rsidR="009D30BF" w:rsidRPr="009615FD">
        <w:rPr>
          <w:rFonts w:ascii="Book Antiqua" w:hAnsi="Book Antiqua"/>
        </w:rPr>
        <w:t>如图</w:t>
      </w:r>
      <w:r w:rsidR="00C96A99" w:rsidRPr="009615FD">
        <w:rPr>
          <w:rFonts w:ascii="Book Antiqua" w:hAnsi="Book Antiqua"/>
        </w:rPr>
        <w:t>2-5-1</w:t>
      </w:r>
      <w:r w:rsidR="00C96A99" w:rsidRPr="009615FD">
        <w:rPr>
          <w:rFonts w:ascii="Book Antiqua" w:hAnsi="Book Antiqua"/>
        </w:rPr>
        <w:t>所示，</w:t>
      </w:r>
      <w:r w:rsidRPr="009615FD">
        <w:rPr>
          <w:rFonts w:ascii="Book Antiqua" w:hAnsi="Book Antiqua"/>
        </w:rPr>
        <w:t>填写交易簿名称后，点击</w:t>
      </w:r>
      <w:r w:rsidRPr="009615FD">
        <w:rPr>
          <w:rFonts w:ascii="Book Antiqua" w:hAnsi="Book Antiqua"/>
          <w:bdr w:val="single" w:sz="4" w:space="0" w:color="auto"/>
          <w:shd w:val="pct15" w:color="auto" w:fill="FFFFFF"/>
        </w:rPr>
        <w:t>确定</w:t>
      </w:r>
      <w:r w:rsidRPr="009615FD">
        <w:rPr>
          <w:rFonts w:ascii="Book Antiqua" w:hAnsi="Book Antiqua"/>
        </w:rPr>
        <w:t>按钮即可完成新交易簿的创建，点击</w:t>
      </w:r>
      <w:r w:rsidRPr="009615FD">
        <w:rPr>
          <w:rFonts w:ascii="Book Antiqua" w:hAnsi="Book Antiqua"/>
          <w:bdr w:val="single" w:sz="4" w:space="0" w:color="auto"/>
          <w:shd w:val="pct15" w:color="auto" w:fill="FFFFFF"/>
        </w:rPr>
        <w:t>取消</w:t>
      </w:r>
      <w:r w:rsidRPr="009615FD">
        <w:rPr>
          <w:rFonts w:ascii="Book Antiqua" w:hAnsi="Book Antiqua"/>
        </w:rPr>
        <w:t>按钮即可取消操作。</w:t>
      </w:r>
    </w:p>
    <w:p w14:paraId="7399DA11" w14:textId="6F3AA78F" w:rsidR="009D30BF" w:rsidRPr="009615FD" w:rsidRDefault="009D30BF" w:rsidP="009D30BF">
      <w:pPr>
        <w:rPr>
          <w:rFonts w:ascii="Book Antiqua" w:hAnsi="Book Antiqua"/>
        </w:rPr>
      </w:pPr>
      <w:r w:rsidRPr="009615FD">
        <w:rPr>
          <w:rFonts w:ascii="Book Antiqua" w:hAnsi="Book Antiqua"/>
          <w:noProof/>
        </w:rPr>
        <w:lastRenderedPageBreak/>
        <w:drawing>
          <wp:inline distT="0" distB="0" distL="0" distR="0" wp14:anchorId="702AAF5A" wp14:editId="0D59BBC9">
            <wp:extent cx="5274310" cy="12496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249680"/>
                    </a:xfrm>
                    <a:prstGeom prst="rect">
                      <a:avLst/>
                    </a:prstGeom>
                  </pic:spPr>
                </pic:pic>
              </a:graphicData>
            </a:graphic>
          </wp:inline>
        </w:drawing>
      </w:r>
    </w:p>
    <w:p w14:paraId="383B1974" w14:textId="1D2A71BE" w:rsidR="006B6DC6" w:rsidRPr="009615FD" w:rsidRDefault="006B6DC6" w:rsidP="006B6DC6">
      <w:pPr>
        <w:jc w:val="center"/>
        <w:rPr>
          <w:rFonts w:ascii="Book Antiqua" w:hAnsi="Book Antiqua"/>
        </w:rPr>
      </w:pPr>
      <w:r w:rsidRPr="009615FD">
        <w:rPr>
          <w:rFonts w:ascii="Book Antiqua" w:hAnsi="Book Antiqua"/>
        </w:rPr>
        <w:t>图</w:t>
      </w:r>
      <w:r w:rsidRPr="009615FD">
        <w:rPr>
          <w:rFonts w:ascii="Book Antiqua" w:hAnsi="Book Antiqua"/>
        </w:rPr>
        <w:t xml:space="preserve"> 2-5-1</w:t>
      </w:r>
    </w:p>
    <w:p w14:paraId="005A3801" w14:textId="56B5637E" w:rsidR="006B6DC6" w:rsidRPr="009615FD" w:rsidRDefault="006B6DC6" w:rsidP="006B6DC6">
      <w:pPr>
        <w:pStyle w:val="3"/>
        <w:numPr>
          <w:ilvl w:val="2"/>
          <w:numId w:val="13"/>
        </w:numPr>
        <w:rPr>
          <w:rFonts w:ascii="Book Antiqua" w:hAnsi="Book Antiqua"/>
        </w:rPr>
      </w:pPr>
      <w:bookmarkStart w:id="30" w:name="_Toc8158084"/>
      <w:r w:rsidRPr="009615FD">
        <w:rPr>
          <w:rFonts w:ascii="Book Antiqua" w:hAnsi="Book Antiqua"/>
        </w:rPr>
        <w:t>修改交易簿</w:t>
      </w:r>
      <w:bookmarkEnd w:id="30"/>
    </w:p>
    <w:p w14:paraId="07B6B29E" w14:textId="402DAF1D" w:rsidR="006B6DC6" w:rsidRPr="009615FD" w:rsidRDefault="006B6DC6" w:rsidP="006B6DC6">
      <w:pPr>
        <w:rPr>
          <w:rFonts w:ascii="Book Antiqua" w:hAnsi="Book Antiqua"/>
        </w:rPr>
      </w:pPr>
      <w:r w:rsidRPr="009615FD">
        <w:rPr>
          <w:rFonts w:ascii="Book Antiqua" w:hAnsi="Book Antiqua"/>
        </w:rPr>
        <w:t>如图</w:t>
      </w:r>
      <w:r w:rsidRPr="009615FD">
        <w:rPr>
          <w:rFonts w:ascii="Book Antiqua" w:hAnsi="Book Antiqua"/>
        </w:rPr>
        <w:t>2-5-2</w:t>
      </w:r>
      <w:r w:rsidRPr="009615FD">
        <w:rPr>
          <w:rFonts w:ascii="Book Antiqua" w:hAnsi="Book Antiqua"/>
        </w:rPr>
        <w:t>所示，如需修改交易簿名称，双击交易簿的名称项，并</w:t>
      </w:r>
      <w:r w:rsidR="00742A84" w:rsidRPr="009615FD">
        <w:rPr>
          <w:rFonts w:ascii="Book Antiqua" w:hAnsi="Book Antiqua"/>
        </w:rPr>
        <w:t>输入</w:t>
      </w:r>
      <w:r w:rsidRPr="009615FD">
        <w:rPr>
          <w:rFonts w:ascii="Book Antiqua" w:hAnsi="Book Antiqua"/>
        </w:rPr>
        <w:t>修改后的名称，回车后即可完成交易簿名称的修改。</w:t>
      </w:r>
    </w:p>
    <w:p w14:paraId="2C8C9D29" w14:textId="666C7D44" w:rsidR="006B6DC6" w:rsidRPr="009615FD" w:rsidRDefault="006B6DC6" w:rsidP="006B6DC6">
      <w:pPr>
        <w:rPr>
          <w:rFonts w:ascii="Book Antiqua" w:hAnsi="Book Antiqua"/>
        </w:rPr>
      </w:pPr>
      <w:r w:rsidRPr="009615FD">
        <w:rPr>
          <w:rFonts w:ascii="Book Antiqua" w:hAnsi="Book Antiqua"/>
          <w:noProof/>
        </w:rPr>
        <w:drawing>
          <wp:inline distT="0" distB="0" distL="0" distR="0" wp14:anchorId="6180DA24" wp14:editId="30C37D94">
            <wp:extent cx="5274310" cy="10204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020445"/>
                    </a:xfrm>
                    <a:prstGeom prst="rect">
                      <a:avLst/>
                    </a:prstGeom>
                  </pic:spPr>
                </pic:pic>
              </a:graphicData>
            </a:graphic>
          </wp:inline>
        </w:drawing>
      </w:r>
    </w:p>
    <w:p w14:paraId="6B0E8CA4" w14:textId="5AB8D767" w:rsidR="006B6DC6" w:rsidRPr="009615FD" w:rsidRDefault="006B6DC6" w:rsidP="006B6DC6">
      <w:pPr>
        <w:jc w:val="center"/>
        <w:rPr>
          <w:rFonts w:ascii="Book Antiqua" w:hAnsi="Book Antiqua"/>
        </w:rPr>
      </w:pPr>
      <w:r w:rsidRPr="009615FD">
        <w:rPr>
          <w:rFonts w:ascii="Book Antiqua" w:hAnsi="Book Antiqua"/>
        </w:rPr>
        <w:t>图</w:t>
      </w:r>
      <w:r w:rsidRPr="009615FD">
        <w:rPr>
          <w:rFonts w:ascii="Book Antiqua" w:hAnsi="Book Antiqua"/>
        </w:rPr>
        <w:t xml:space="preserve"> 2-5-2</w:t>
      </w:r>
    </w:p>
    <w:p w14:paraId="002C6C81" w14:textId="7543C557" w:rsidR="006B6DC6" w:rsidRPr="009615FD" w:rsidRDefault="006B6DC6" w:rsidP="006B6DC6">
      <w:pPr>
        <w:pStyle w:val="3"/>
        <w:numPr>
          <w:ilvl w:val="2"/>
          <w:numId w:val="13"/>
        </w:numPr>
        <w:rPr>
          <w:rFonts w:ascii="Book Antiqua" w:hAnsi="Book Antiqua"/>
        </w:rPr>
      </w:pPr>
      <w:bookmarkStart w:id="31" w:name="_Toc8158085"/>
      <w:r w:rsidRPr="009615FD">
        <w:rPr>
          <w:rFonts w:ascii="Book Antiqua" w:hAnsi="Book Antiqua"/>
        </w:rPr>
        <w:t>删除交易簿</w:t>
      </w:r>
      <w:bookmarkEnd w:id="31"/>
    </w:p>
    <w:p w14:paraId="43F688D3" w14:textId="29AD2A05" w:rsidR="006B6DC6" w:rsidRPr="009615FD" w:rsidRDefault="006B6DC6" w:rsidP="006B6DC6">
      <w:pPr>
        <w:rPr>
          <w:rFonts w:ascii="Book Antiqua" w:hAnsi="Book Antiqua"/>
        </w:rPr>
      </w:pPr>
      <w:r w:rsidRPr="009615FD">
        <w:rPr>
          <w:rFonts w:ascii="Book Antiqua" w:hAnsi="Book Antiqua"/>
        </w:rPr>
        <w:t>如图</w:t>
      </w:r>
      <w:r w:rsidRPr="009615FD">
        <w:rPr>
          <w:rFonts w:ascii="Book Antiqua" w:hAnsi="Book Antiqua"/>
        </w:rPr>
        <w:t>2-5-3</w:t>
      </w:r>
      <w:r w:rsidRPr="009615FD">
        <w:rPr>
          <w:rFonts w:ascii="Book Antiqua" w:hAnsi="Book Antiqua"/>
        </w:rPr>
        <w:t>所示，如需删除交易簿，点击右侧的</w:t>
      </w:r>
      <w:r w:rsidRPr="009615FD">
        <w:rPr>
          <w:rFonts w:ascii="Book Antiqua" w:hAnsi="Book Antiqua"/>
          <w:bdr w:val="single" w:sz="4" w:space="0" w:color="auto"/>
          <w:shd w:val="pct15" w:color="auto" w:fill="FFFFFF"/>
        </w:rPr>
        <w:t>删除</w:t>
      </w:r>
      <w:r w:rsidRPr="009615FD">
        <w:rPr>
          <w:rFonts w:ascii="Book Antiqua" w:hAnsi="Book Antiqua"/>
        </w:rPr>
        <w:t>按钮，即可完成该交易簿的删除</w:t>
      </w:r>
      <w:r w:rsidR="00742A84" w:rsidRPr="009615FD">
        <w:rPr>
          <w:rFonts w:ascii="Book Antiqua" w:hAnsi="Book Antiqua"/>
        </w:rPr>
        <w:t>。</w:t>
      </w:r>
      <w:r w:rsidRPr="009615FD">
        <w:rPr>
          <w:rFonts w:ascii="Book Antiqua" w:hAnsi="Book Antiqua"/>
        </w:rPr>
        <w:t>需注意，</w:t>
      </w:r>
      <w:r w:rsidR="00742A84" w:rsidRPr="009615FD">
        <w:rPr>
          <w:rFonts w:ascii="Book Antiqua" w:hAnsi="Book Antiqua"/>
        </w:rPr>
        <w:t>被</w:t>
      </w:r>
      <w:r w:rsidRPr="009615FD">
        <w:rPr>
          <w:rFonts w:ascii="Book Antiqua" w:hAnsi="Book Antiqua"/>
        </w:rPr>
        <w:t>删除的交易簿中</w:t>
      </w:r>
      <w:r w:rsidR="00742A84" w:rsidRPr="009615FD">
        <w:rPr>
          <w:rFonts w:ascii="Book Antiqua" w:hAnsi="Book Antiqua"/>
        </w:rPr>
        <w:t>必须</w:t>
      </w:r>
      <w:r w:rsidRPr="009615FD">
        <w:rPr>
          <w:rFonts w:ascii="Book Antiqua" w:hAnsi="Book Antiqua"/>
        </w:rPr>
        <w:t>无交易，否则删除交易簿失败。</w:t>
      </w:r>
    </w:p>
    <w:p w14:paraId="556D2857" w14:textId="2590D91B" w:rsidR="006B6DC6" w:rsidRPr="009615FD" w:rsidRDefault="006B6DC6" w:rsidP="006B6DC6">
      <w:pPr>
        <w:rPr>
          <w:rFonts w:ascii="Book Antiqua" w:hAnsi="Book Antiqua"/>
        </w:rPr>
      </w:pPr>
      <w:r w:rsidRPr="009615FD">
        <w:rPr>
          <w:rFonts w:ascii="Book Antiqua" w:hAnsi="Book Antiqua"/>
          <w:noProof/>
        </w:rPr>
        <w:drawing>
          <wp:inline distT="0" distB="0" distL="0" distR="0" wp14:anchorId="3C913380" wp14:editId="10C8752C">
            <wp:extent cx="5274310" cy="1120775"/>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120775"/>
                    </a:xfrm>
                    <a:prstGeom prst="rect">
                      <a:avLst/>
                    </a:prstGeom>
                  </pic:spPr>
                </pic:pic>
              </a:graphicData>
            </a:graphic>
          </wp:inline>
        </w:drawing>
      </w:r>
    </w:p>
    <w:p w14:paraId="40E599AE" w14:textId="275A5018" w:rsidR="006B6DC6" w:rsidRPr="009615FD" w:rsidRDefault="006B6DC6" w:rsidP="006B6DC6">
      <w:pPr>
        <w:jc w:val="center"/>
        <w:rPr>
          <w:rFonts w:ascii="Book Antiqua" w:hAnsi="Book Antiqua"/>
        </w:rPr>
      </w:pPr>
      <w:r w:rsidRPr="009615FD">
        <w:rPr>
          <w:rFonts w:ascii="Book Antiqua" w:hAnsi="Book Antiqua"/>
        </w:rPr>
        <w:t>图</w:t>
      </w:r>
      <w:r w:rsidRPr="009615FD">
        <w:rPr>
          <w:rFonts w:ascii="Book Antiqua" w:hAnsi="Book Antiqua"/>
        </w:rPr>
        <w:t xml:space="preserve"> 2-5-3</w:t>
      </w:r>
    </w:p>
    <w:p w14:paraId="761A7966" w14:textId="0470C284" w:rsidR="001E4F4F" w:rsidRPr="009615FD" w:rsidRDefault="001E4F4F" w:rsidP="000575F2">
      <w:pPr>
        <w:pStyle w:val="2"/>
        <w:numPr>
          <w:ilvl w:val="1"/>
          <w:numId w:val="13"/>
        </w:numPr>
        <w:rPr>
          <w:rFonts w:ascii="Book Antiqua" w:hAnsi="Book Antiqua"/>
        </w:rPr>
      </w:pPr>
      <w:bookmarkStart w:id="32" w:name="_Toc8158086"/>
      <w:r w:rsidRPr="009615FD">
        <w:rPr>
          <w:rFonts w:ascii="Book Antiqua" w:hAnsi="Book Antiqua"/>
        </w:rPr>
        <w:t>波动率日历管理</w:t>
      </w:r>
      <w:bookmarkEnd w:id="32"/>
    </w:p>
    <w:p w14:paraId="41DFEF48" w14:textId="77777777" w:rsidR="00515C56" w:rsidRPr="009615FD" w:rsidRDefault="00515C56" w:rsidP="00515C56">
      <w:pPr>
        <w:spacing w:line="360" w:lineRule="auto"/>
        <w:rPr>
          <w:rFonts w:ascii="Book Antiqua" w:hAnsi="Book Antiqua"/>
          <w:b/>
        </w:rPr>
      </w:pPr>
      <w:r w:rsidRPr="009615FD">
        <w:rPr>
          <w:rFonts w:ascii="Book Antiqua" w:hAnsi="Book Antiqua"/>
          <w:b/>
          <w:highlight w:val="lightGray"/>
        </w:rPr>
        <w:t>功能介绍</w:t>
      </w:r>
    </w:p>
    <w:p w14:paraId="46EB64DD" w14:textId="752CC002" w:rsidR="00515C56" w:rsidRPr="009615FD" w:rsidRDefault="00515C56" w:rsidP="00515C56">
      <w:pPr>
        <w:spacing w:line="360" w:lineRule="auto"/>
        <w:rPr>
          <w:rFonts w:ascii="Book Antiqua" w:hAnsi="Book Antiqua"/>
        </w:rPr>
      </w:pPr>
      <w:r w:rsidRPr="009615FD">
        <w:rPr>
          <w:rFonts w:ascii="Book Antiqua" w:hAnsi="Book Antiqua"/>
        </w:rPr>
        <w:tab/>
      </w:r>
      <w:r w:rsidRPr="009615FD">
        <w:rPr>
          <w:rFonts w:ascii="Book Antiqua" w:hAnsi="Book Antiqua"/>
        </w:rPr>
        <w:t>通过【波动</w:t>
      </w:r>
      <w:r w:rsidR="0090202A" w:rsidRPr="009615FD">
        <w:rPr>
          <w:rFonts w:ascii="Book Antiqua" w:hAnsi="Book Antiqua"/>
        </w:rPr>
        <w:t>率</w:t>
      </w:r>
      <w:r w:rsidRPr="009615FD">
        <w:rPr>
          <w:rFonts w:ascii="Book Antiqua" w:hAnsi="Book Antiqua"/>
        </w:rPr>
        <w:t>日历管理】，可进行每日波动率权重的设置，初始默认每个交易日的权重系数是</w:t>
      </w:r>
      <w:r w:rsidRPr="009615FD">
        <w:rPr>
          <w:rFonts w:ascii="Book Antiqua" w:hAnsi="Book Antiqua"/>
        </w:rPr>
        <w:t>1</w:t>
      </w:r>
      <w:r w:rsidRPr="009615FD">
        <w:rPr>
          <w:rFonts w:ascii="Book Antiqua" w:hAnsi="Book Antiqua"/>
        </w:rPr>
        <w:t>，非交易日的权重是</w:t>
      </w:r>
      <w:r w:rsidRPr="009615FD">
        <w:rPr>
          <w:rFonts w:ascii="Book Antiqua" w:hAnsi="Book Antiqua"/>
        </w:rPr>
        <w:t>0</w:t>
      </w:r>
      <w:r w:rsidRPr="009615FD">
        <w:rPr>
          <w:rFonts w:ascii="Book Antiqua" w:hAnsi="Book Antiqua"/>
        </w:rPr>
        <w:t>。</w:t>
      </w:r>
      <w:r w:rsidR="009D291B" w:rsidRPr="009615FD">
        <w:rPr>
          <w:rFonts w:ascii="Book Antiqua" w:hAnsi="Book Antiqua"/>
        </w:rPr>
        <w:t>用户在该功能界面中，每一天的系数设置。将任意一天作为起始日，之后的某一个作为截止日。计算之间所有日期的系数加总，为</w:t>
      </w:r>
      <w:r w:rsidR="009D291B" w:rsidRPr="009615FD">
        <w:rPr>
          <w:rFonts w:ascii="Book Antiqua" w:hAnsi="Book Antiqua"/>
        </w:rPr>
        <w:t>T1</w:t>
      </w:r>
      <w:r w:rsidR="009D291B" w:rsidRPr="009615FD">
        <w:rPr>
          <w:rFonts w:ascii="Book Antiqua" w:hAnsi="Book Antiqua"/>
        </w:rPr>
        <w:t>。同时计算截止日为起始日一年以后系数加总</w:t>
      </w:r>
      <w:r w:rsidR="009D291B" w:rsidRPr="009615FD">
        <w:rPr>
          <w:rFonts w:ascii="Book Antiqua" w:hAnsi="Book Antiqua"/>
        </w:rPr>
        <w:t>T2</w:t>
      </w:r>
      <w:r w:rsidR="009D291B" w:rsidRPr="009615FD">
        <w:rPr>
          <w:rFonts w:ascii="Book Antiqua" w:hAnsi="Book Antiqua"/>
        </w:rPr>
        <w:t>。计算</w:t>
      </w:r>
      <w:r w:rsidR="009D291B" w:rsidRPr="009615FD">
        <w:rPr>
          <w:rFonts w:ascii="Book Antiqua" w:hAnsi="Book Antiqua"/>
        </w:rPr>
        <w:t>T=T1/T2</w:t>
      </w:r>
      <w:r w:rsidR="009D291B" w:rsidRPr="009615FD">
        <w:rPr>
          <w:rFonts w:ascii="Book Antiqua" w:hAnsi="Book Antiqua"/>
        </w:rPr>
        <w:t>。</w:t>
      </w:r>
      <w:r w:rsidR="009D291B" w:rsidRPr="009615FD">
        <w:rPr>
          <w:rFonts w:ascii="Book Antiqua" w:hAnsi="Book Antiqua"/>
        </w:rPr>
        <w:t xml:space="preserve"> </w:t>
      </w:r>
      <w:r w:rsidR="009D291B" w:rsidRPr="009615FD">
        <w:rPr>
          <w:rFonts w:ascii="Book Antiqua" w:hAnsi="Book Antiqua"/>
        </w:rPr>
        <w:lastRenderedPageBreak/>
        <w:t>T</w:t>
      </w:r>
      <w:r w:rsidR="009D291B" w:rsidRPr="009615FD">
        <w:rPr>
          <w:rFonts w:ascii="Book Antiqua" w:hAnsi="Book Antiqua"/>
        </w:rPr>
        <w:t>则代表期权定价中使用的</w:t>
      </w:r>
      <w:r w:rsidR="009D291B" w:rsidRPr="009615FD">
        <w:rPr>
          <w:rFonts w:ascii="Book Antiqua" w:hAnsi="Book Antiqua"/>
        </w:rPr>
        <w:t>T</w:t>
      </w:r>
      <w:r w:rsidR="009D291B" w:rsidRPr="009615FD">
        <w:rPr>
          <w:rFonts w:ascii="Book Antiqua" w:hAnsi="Book Antiqua"/>
        </w:rPr>
        <w:t>。</w:t>
      </w:r>
    </w:p>
    <w:p w14:paraId="4F89459B" w14:textId="77777777" w:rsidR="00515C56" w:rsidRPr="009615FD" w:rsidRDefault="00515C56" w:rsidP="00515C56">
      <w:pPr>
        <w:spacing w:line="360" w:lineRule="auto"/>
        <w:rPr>
          <w:rFonts w:ascii="Book Antiqua" w:hAnsi="Book Antiqua"/>
          <w:b/>
          <w:highlight w:val="lightGray"/>
        </w:rPr>
      </w:pPr>
      <w:r w:rsidRPr="009615FD">
        <w:rPr>
          <w:rFonts w:ascii="Book Antiqua" w:hAnsi="Book Antiqua"/>
          <w:b/>
          <w:highlight w:val="lightGray"/>
        </w:rPr>
        <w:t>操作说明</w:t>
      </w:r>
    </w:p>
    <w:p w14:paraId="74E2F50D" w14:textId="71AF3EB8" w:rsidR="00515C56" w:rsidRPr="009615FD" w:rsidRDefault="00515C56" w:rsidP="00515C56">
      <w:pPr>
        <w:pStyle w:val="3"/>
        <w:numPr>
          <w:ilvl w:val="2"/>
          <w:numId w:val="13"/>
        </w:numPr>
        <w:rPr>
          <w:rFonts w:ascii="Book Antiqua" w:hAnsi="Book Antiqua"/>
        </w:rPr>
      </w:pPr>
      <w:bookmarkStart w:id="33" w:name="_Toc8158087"/>
      <w:r w:rsidRPr="009615FD">
        <w:rPr>
          <w:rFonts w:ascii="Book Antiqua" w:hAnsi="Book Antiqua"/>
        </w:rPr>
        <w:t>周末权重设置</w:t>
      </w:r>
      <w:bookmarkEnd w:id="33"/>
    </w:p>
    <w:p w14:paraId="6B062029" w14:textId="411228A4" w:rsidR="00515C56" w:rsidRPr="009615FD" w:rsidRDefault="00515C56" w:rsidP="00515C56">
      <w:pPr>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【波动率日历管理】界面上，右上角会显示周末权重的数值，修改周末权重，并点击</w:t>
      </w:r>
      <w:r w:rsidRPr="009615FD">
        <w:rPr>
          <w:rFonts w:ascii="Book Antiqua" w:hAnsi="Book Antiqua"/>
          <w:bdr w:val="single" w:sz="4" w:space="0" w:color="auto"/>
          <w:shd w:val="pct15" w:color="auto" w:fill="FFFFFF"/>
        </w:rPr>
        <w:t>确定</w:t>
      </w:r>
      <w:r w:rsidRPr="009615FD">
        <w:rPr>
          <w:rFonts w:ascii="Book Antiqua" w:hAnsi="Book Antiqua"/>
        </w:rPr>
        <w:t>按钮，即可完成对周末权重的修改，如图</w:t>
      </w:r>
      <w:r w:rsidRPr="009615FD">
        <w:rPr>
          <w:rFonts w:ascii="Book Antiqua" w:hAnsi="Book Antiqua"/>
        </w:rPr>
        <w:t>2-6-1</w:t>
      </w:r>
      <w:r w:rsidRPr="009615FD">
        <w:rPr>
          <w:rFonts w:ascii="Book Antiqua" w:hAnsi="Book Antiqua"/>
        </w:rPr>
        <w:t>所示。</w:t>
      </w:r>
    </w:p>
    <w:p w14:paraId="1035DD30" w14:textId="0303E225" w:rsidR="00515C56" w:rsidRPr="009615FD" w:rsidRDefault="00515C56" w:rsidP="00515C56">
      <w:pPr>
        <w:rPr>
          <w:rFonts w:ascii="Book Antiqua" w:hAnsi="Book Antiqua"/>
        </w:rPr>
      </w:pPr>
      <w:r w:rsidRPr="009615FD">
        <w:rPr>
          <w:rFonts w:ascii="Book Antiqua" w:hAnsi="Book Antiqua"/>
          <w:noProof/>
        </w:rPr>
        <w:drawing>
          <wp:inline distT="0" distB="0" distL="0" distR="0" wp14:anchorId="4ACA477B" wp14:editId="108FA4BA">
            <wp:extent cx="5274310" cy="277368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3680"/>
                    </a:xfrm>
                    <a:prstGeom prst="rect">
                      <a:avLst/>
                    </a:prstGeom>
                  </pic:spPr>
                </pic:pic>
              </a:graphicData>
            </a:graphic>
          </wp:inline>
        </w:drawing>
      </w:r>
    </w:p>
    <w:p w14:paraId="47075C5D" w14:textId="28C16D51" w:rsidR="00515C56" w:rsidRPr="009615FD" w:rsidRDefault="00515C56" w:rsidP="00515C56">
      <w:pPr>
        <w:jc w:val="center"/>
        <w:rPr>
          <w:rFonts w:ascii="Book Antiqua" w:hAnsi="Book Antiqua"/>
        </w:rPr>
      </w:pPr>
      <w:r w:rsidRPr="009615FD">
        <w:rPr>
          <w:rFonts w:ascii="Book Antiqua" w:hAnsi="Book Antiqua"/>
        </w:rPr>
        <w:t>图</w:t>
      </w:r>
      <w:r w:rsidRPr="009615FD">
        <w:rPr>
          <w:rFonts w:ascii="Book Antiqua" w:hAnsi="Book Antiqua"/>
        </w:rPr>
        <w:t xml:space="preserve"> 2-6-1</w:t>
      </w:r>
    </w:p>
    <w:p w14:paraId="1F8B7F90" w14:textId="16F7D37D" w:rsidR="00515C56" w:rsidRPr="009615FD" w:rsidRDefault="00515C56" w:rsidP="00515C56">
      <w:pPr>
        <w:pStyle w:val="3"/>
        <w:numPr>
          <w:ilvl w:val="2"/>
          <w:numId w:val="13"/>
        </w:numPr>
        <w:rPr>
          <w:rFonts w:ascii="Book Antiqua" w:hAnsi="Book Antiqua"/>
        </w:rPr>
      </w:pPr>
      <w:bookmarkStart w:id="34" w:name="_Toc8158088"/>
      <w:r w:rsidRPr="009615FD">
        <w:rPr>
          <w:rFonts w:ascii="Book Antiqua" w:hAnsi="Book Antiqua"/>
        </w:rPr>
        <w:t>特殊日期的权重设置</w:t>
      </w:r>
      <w:bookmarkEnd w:id="34"/>
    </w:p>
    <w:p w14:paraId="3C7931FC" w14:textId="6EBAEDD4" w:rsidR="00515C56" w:rsidRPr="009615FD" w:rsidRDefault="00515C56" w:rsidP="00515C56">
      <w:pPr>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【波动率日历管理】界面上，中间会有</w:t>
      </w:r>
      <w:r w:rsidRPr="009615FD">
        <w:rPr>
          <w:rFonts w:ascii="Book Antiqua" w:hAnsi="Book Antiqua"/>
          <w:highlight w:val="lightGray"/>
          <w:bdr w:val="single" w:sz="4" w:space="0" w:color="auto"/>
        </w:rPr>
        <w:t>新增特殊日期</w:t>
      </w:r>
      <w:r w:rsidRPr="009615FD">
        <w:rPr>
          <w:rFonts w:ascii="Book Antiqua" w:hAnsi="Book Antiqua"/>
        </w:rPr>
        <w:t>按钮，单击此按钮，</w:t>
      </w:r>
      <w:r w:rsidR="00486C12" w:rsidRPr="009615FD">
        <w:rPr>
          <w:rFonts w:ascii="Book Antiqua" w:hAnsi="Book Antiqua"/>
        </w:rPr>
        <w:t>可新增特殊日期的波动率权重的维护，如图</w:t>
      </w:r>
      <w:r w:rsidR="00486C12" w:rsidRPr="009615FD">
        <w:rPr>
          <w:rFonts w:ascii="Book Antiqua" w:hAnsi="Book Antiqua"/>
        </w:rPr>
        <w:t>2-6-2</w:t>
      </w:r>
      <w:r w:rsidR="00486C12" w:rsidRPr="009615FD">
        <w:rPr>
          <w:rFonts w:ascii="Book Antiqua" w:hAnsi="Book Antiqua"/>
        </w:rPr>
        <w:t>所示，填写</w:t>
      </w:r>
      <w:r w:rsidR="00486C12" w:rsidRPr="009615FD">
        <w:rPr>
          <w:rFonts w:ascii="Book Antiqua" w:hAnsi="Book Antiqua"/>
          <w:shd w:val="pct15" w:color="auto" w:fill="FFFFFF"/>
        </w:rPr>
        <w:t>特殊日期</w:t>
      </w:r>
      <w:r w:rsidR="00486C12" w:rsidRPr="009615FD">
        <w:rPr>
          <w:rFonts w:ascii="Book Antiqua" w:hAnsi="Book Antiqua"/>
        </w:rPr>
        <w:t>、</w:t>
      </w:r>
      <w:r w:rsidR="00486C12" w:rsidRPr="009615FD">
        <w:rPr>
          <w:rFonts w:ascii="Book Antiqua" w:hAnsi="Book Antiqua"/>
          <w:shd w:val="pct15" w:color="auto" w:fill="FFFFFF"/>
        </w:rPr>
        <w:t>权重</w:t>
      </w:r>
      <w:r w:rsidR="00486C12" w:rsidRPr="009615FD">
        <w:rPr>
          <w:rFonts w:ascii="Book Antiqua" w:hAnsi="Book Antiqua"/>
        </w:rPr>
        <w:t>、</w:t>
      </w:r>
      <w:r w:rsidR="00486C12" w:rsidRPr="009615FD">
        <w:rPr>
          <w:rFonts w:ascii="Book Antiqua" w:hAnsi="Book Antiqua"/>
          <w:shd w:val="pct15" w:color="auto" w:fill="FFFFFF"/>
        </w:rPr>
        <w:t>备注</w:t>
      </w:r>
      <w:r w:rsidR="00486C12" w:rsidRPr="009615FD">
        <w:rPr>
          <w:rFonts w:ascii="Book Antiqua" w:hAnsi="Book Antiqua"/>
        </w:rPr>
        <w:t>后，点击</w:t>
      </w:r>
      <w:r w:rsidR="00486C12" w:rsidRPr="009615FD">
        <w:rPr>
          <w:rFonts w:ascii="Book Antiqua" w:hAnsi="Book Antiqua"/>
          <w:bdr w:val="single" w:sz="4" w:space="0" w:color="auto"/>
          <w:shd w:val="pct15" w:color="auto" w:fill="FFFFFF"/>
        </w:rPr>
        <w:t>确定</w:t>
      </w:r>
      <w:r w:rsidR="00486C12" w:rsidRPr="009615FD">
        <w:rPr>
          <w:rFonts w:ascii="Book Antiqua" w:hAnsi="Book Antiqua"/>
        </w:rPr>
        <w:t>按钮即可完成特殊日期波动率权重的创建，点击</w:t>
      </w:r>
      <w:r w:rsidR="00486C12" w:rsidRPr="009615FD">
        <w:rPr>
          <w:rFonts w:ascii="Book Antiqua" w:hAnsi="Book Antiqua"/>
          <w:bdr w:val="single" w:sz="4" w:space="0" w:color="auto"/>
          <w:shd w:val="pct15" w:color="auto" w:fill="FFFFFF"/>
        </w:rPr>
        <w:t>取消</w:t>
      </w:r>
      <w:r w:rsidR="00486C12" w:rsidRPr="009615FD">
        <w:rPr>
          <w:rFonts w:ascii="Book Antiqua" w:hAnsi="Book Antiqua"/>
        </w:rPr>
        <w:t>按钮即可取消操作。</w:t>
      </w:r>
    </w:p>
    <w:p w14:paraId="54906008" w14:textId="1442D4DB" w:rsidR="00515C56" w:rsidRPr="009615FD" w:rsidRDefault="00515C56" w:rsidP="00515C56">
      <w:pPr>
        <w:rPr>
          <w:rFonts w:ascii="Book Antiqua" w:hAnsi="Book Antiqua"/>
        </w:rPr>
      </w:pPr>
      <w:r w:rsidRPr="009615FD">
        <w:rPr>
          <w:rFonts w:ascii="Book Antiqua" w:hAnsi="Book Antiqua"/>
          <w:noProof/>
        </w:rPr>
        <w:lastRenderedPageBreak/>
        <w:drawing>
          <wp:inline distT="0" distB="0" distL="0" distR="0" wp14:anchorId="296B32CB" wp14:editId="55B4DFBA">
            <wp:extent cx="5274310" cy="20440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44065"/>
                    </a:xfrm>
                    <a:prstGeom prst="rect">
                      <a:avLst/>
                    </a:prstGeom>
                  </pic:spPr>
                </pic:pic>
              </a:graphicData>
            </a:graphic>
          </wp:inline>
        </w:drawing>
      </w:r>
    </w:p>
    <w:p w14:paraId="62EC8C54" w14:textId="22B9999F" w:rsidR="00486C12" w:rsidRPr="009615FD" w:rsidRDefault="00486C12" w:rsidP="00486C12">
      <w:pPr>
        <w:jc w:val="center"/>
        <w:rPr>
          <w:rFonts w:ascii="Book Antiqua" w:hAnsi="Book Antiqua"/>
        </w:rPr>
      </w:pPr>
      <w:r w:rsidRPr="009615FD">
        <w:rPr>
          <w:rFonts w:ascii="Book Antiqua" w:hAnsi="Book Antiqua"/>
        </w:rPr>
        <w:t>图</w:t>
      </w:r>
      <w:r w:rsidRPr="009615FD">
        <w:rPr>
          <w:rFonts w:ascii="Book Antiqua" w:hAnsi="Book Antiqua"/>
        </w:rPr>
        <w:t xml:space="preserve"> 2-6-2</w:t>
      </w:r>
    </w:p>
    <w:p w14:paraId="4547212F" w14:textId="164DB82E" w:rsidR="00486C12" w:rsidRPr="009615FD" w:rsidRDefault="00486C12" w:rsidP="00486C12">
      <w:pPr>
        <w:rPr>
          <w:rFonts w:ascii="Book Antiqua" w:hAnsi="Book Antiqua"/>
          <w:b/>
        </w:rPr>
      </w:pPr>
      <w:r w:rsidRPr="009615FD">
        <w:rPr>
          <w:rFonts w:ascii="Book Antiqua" w:hAnsi="Book Antiqua"/>
          <w:b/>
        </w:rPr>
        <w:t>字段介绍</w:t>
      </w:r>
    </w:p>
    <w:tbl>
      <w:tblPr>
        <w:tblW w:w="8060" w:type="dxa"/>
        <w:tblLook w:val="04A0" w:firstRow="1" w:lastRow="0" w:firstColumn="1" w:lastColumn="0" w:noHBand="0" w:noVBand="1"/>
      </w:tblPr>
      <w:tblGrid>
        <w:gridCol w:w="1080"/>
        <w:gridCol w:w="1609"/>
        <w:gridCol w:w="1134"/>
        <w:gridCol w:w="4237"/>
      </w:tblGrid>
      <w:tr w:rsidR="00D31B43" w:rsidRPr="009615FD" w14:paraId="0E71FB1B" w14:textId="77777777" w:rsidTr="00D31B43">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1BBB31F" w14:textId="77777777" w:rsidR="00D31B43" w:rsidRPr="009615FD" w:rsidRDefault="00D31B43" w:rsidP="00D31B4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609" w:type="dxa"/>
            <w:tcBorders>
              <w:top w:val="single" w:sz="4" w:space="0" w:color="auto"/>
              <w:left w:val="nil"/>
              <w:bottom w:val="single" w:sz="4" w:space="0" w:color="auto"/>
              <w:right w:val="single" w:sz="4" w:space="0" w:color="auto"/>
            </w:tcBorders>
            <w:shd w:val="clear" w:color="000000" w:fill="A6A6A6"/>
            <w:noWrap/>
            <w:vAlign w:val="bottom"/>
            <w:hideMark/>
          </w:tcPr>
          <w:p w14:paraId="08D3808F" w14:textId="77777777" w:rsidR="00D31B43" w:rsidRPr="009615FD" w:rsidRDefault="00D31B43" w:rsidP="00D31B4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134" w:type="dxa"/>
            <w:tcBorders>
              <w:top w:val="single" w:sz="4" w:space="0" w:color="auto"/>
              <w:left w:val="nil"/>
              <w:bottom w:val="single" w:sz="4" w:space="0" w:color="auto"/>
              <w:right w:val="single" w:sz="4" w:space="0" w:color="auto"/>
            </w:tcBorders>
            <w:shd w:val="clear" w:color="000000" w:fill="A6A6A6"/>
            <w:noWrap/>
            <w:vAlign w:val="bottom"/>
            <w:hideMark/>
          </w:tcPr>
          <w:p w14:paraId="34F7AEB0" w14:textId="77777777" w:rsidR="00D31B43" w:rsidRPr="009615FD" w:rsidRDefault="00D31B43" w:rsidP="00D31B4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237" w:type="dxa"/>
            <w:tcBorders>
              <w:top w:val="single" w:sz="4" w:space="0" w:color="auto"/>
              <w:left w:val="nil"/>
              <w:bottom w:val="single" w:sz="4" w:space="0" w:color="auto"/>
              <w:right w:val="single" w:sz="4" w:space="0" w:color="auto"/>
            </w:tcBorders>
            <w:shd w:val="clear" w:color="000000" w:fill="A6A6A6"/>
            <w:vAlign w:val="bottom"/>
            <w:hideMark/>
          </w:tcPr>
          <w:p w14:paraId="1CF56D62" w14:textId="77777777" w:rsidR="00D31B43" w:rsidRPr="009615FD" w:rsidRDefault="00D31B43" w:rsidP="00D31B4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D31B43" w:rsidRPr="009615FD" w14:paraId="2E679DBD" w14:textId="77777777" w:rsidTr="0040337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5BAFE9E" w14:textId="77777777" w:rsidR="00D31B43" w:rsidRPr="009615FD" w:rsidRDefault="00D31B43" w:rsidP="00D31B4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609" w:type="dxa"/>
            <w:tcBorders>
              <w:top w:val="nil"/>
              <w:left w:val="nil"/>
              <w:bottom w:val="single" w:sz="4" w:space="0" w:color="auto"/>
              <w:right w:val="single" w:sz="4" w:space="0" w:color="auto"/>
            </w:tcBorders>
            <w:shd w:val="clear" w:color="auto" w:fill="auto"/>
            <w:noWrap/>
            <w:vAlign w:val="bottom"/>
            <w:hideMark/>
          </w:tcPr>
          <w:p w14:paraId="31C6DC00"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特殊日期</w:t>
            </w:r>
          </w:p>
        </w:tc>
        <w:tc>
          <w:tcPr>
            <w:tcW w:w="1134" w:type="dxa"/>
            <w:tcBorders>
              <w:top w:val="nil"/>
              <w:left w:val="nil"/>
              <w:bottom w:val="single" w:sz="4" w:space="0" w:color="auto"/>
              <w:right w:val="single" w:sz="4" w:space="0" w:color="auto"/>
            </w:tcBorders>
            <w:shd w:val="clear" w:color="auto" w:fill="auto"/>
            <w:noWrap/>
            <w:vAlign w:val="bottom"/>
            <w:hideMark/>
          </w:tcPr>
          <w:p w14:paraId="34F2B55B"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237" w:type="dxa"/>
            <w:tcBorders>
              <w:top w:val="nil"/>
              <w:left w:val="nil"/>
              <w:bottom w:val="single" w:sz="4" w:space="0" w:color="auto"/>
              <w:right w:val="single" w:sz="4" w:space="0" w:color="auto"/>
            </w:tcBorders>
            <w:shd w:val="clear" w:color="auto" w:fill="auto"/>
            <w:noWrap/>
            <w:vAlign w:val="bottom"/>
            <w:hideMark/>
          </w:tcPr>
          <w:p w14:paraId="5E24373A"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选择需要进行波动率权重自定义的日期</w:t>
            </w:r>
          </w:p>
        </w:tc>
      </w:tr>
      <w:tr w:rsidR="00D31B43" w:rsidRPr="009615FD" w14:paraId="75EF25F6" w14:textId="77777777" w:rsidTr="0040337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81B2431" w14:textId="77777777" w:rsidR="00D31B43" w:rsidRPr="009615FD" w:rsidRDefault="00D31B43" w:rsidP="00D31B4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609" w:type="dxa"/>
            <w:tcBorders>
              <w:top w:val="nil"/>
              <w:left w:val="nil"/>
              <w:bottom w:val="single" w:sz="4" w:space="0" w:color="auto"/>
              <w:right w:val="single" w:sz="4" w:space="0" w:color="auto"/>
            </w:tcBorders>
            <w:shd w:val="clear" w:color="auto" w:fill="auto"/>
            <w:noWrap/>
            <w:vAlign w:val="bottom"/>
            <w:hideMark/>
          </w:tcPr>
          <w:p w14:paraId="24483F0C"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权重</w:t>
            </w:r>
          </w:p>
        </w:tc>
        <w:tc>
          <w:tcPr>
            <w:tcW w:w="1134" w:type="dxa"/>
            <w:tcBorders>
              <w:top w:val="nil"/>
              <w:left w:val="nil"/>
              <w:bottom w:val="single" w:sz="4" w:space="0" w:color="auto"/>
              <w:right w:val="single" w:sz="4" w:space="0" w:color="auto"/>
            </w:tcBorders>
            <w:shd w:val="clear" w:color="auto" w:fill="auto"/>
            <w:noWrap/>
            <w:vAlign w:val="bottom"/>
            <w:hideMark/>
          </w:tcPr>
          <w:p w14:paraId="02A781A2"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237" w:type="dxa"/>
            <w:tcBorders>
              <w:top w:val="nil"/>
              <w:left w:val="nil"/>
              <w:bottom w:val="single" w:sz="4" w:space="0" w:color="auto"/>
              <w:right w:val="single" w:sz="4" w:space="0" w:color="auto"/>
            </w:tcBorders>
            <w:shd w:val="clear" w:color="auto" w:fill="auto"/>
            <w:noWrap/>
            <w:vAlign w:val="bottom"/>
            <w:hideMark/>
          </w:tcPr>
          <w:p w14:paraId="6F24E842"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自定义所需的波动率权重</w:t>
            </w:r>
          </w:p>
        </w:tc>
      </w:tr>
      <w:tr w:rsidR="00D31B43" w:rsidRPr="009615FD" w14:paraId="576BCA19" w14:textId="77777777" w:rsidTr="00403373">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2903431" w14:textId="77777777" w:rsidR="00D31B43" w:rsidRPr="009615FD" w:rsidRDefault="00D31B43" w:rsidP="00D31B4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609" w:type="dxa"/>
            <w:tcBorders>
              <w:top w:val="nil"/>
              <w:left w:val="nil"/>
              <w:bottom w:val="single" w:sz="4" w:space="0" w:color="auto"/>
              <w:right w:val="single" w:sz="4" w:space="0" w:color="auto"/>
            </w:tcBorders>
            <w:shd w:val="clear" w:color="auto" w:fill="auto"/>
            <w:noWrap/>
            <w:vAlign w:val="bottom"/>
            <w:hideMark/>
          </w:tcPr>
          <w:p w14:paraId="212F3650"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备注</w:t>
            </w:r>
          </w:p>
        </w:tc>
        <w:tc>
          <w:tcPr>
            <w:tcW w:w="1134" w:type="dxa"/>
            <w:tcBorders>
              <w:top w:val="nil"/>
              <w:left w:val="nil"/>
              <w:bottom w:val="single" w:sz="4" w:space="0" w:color="auto"/>
              <w:right w:val="single" w:sz="4" w:space="0" w:color="auto"/>
            </w:tcBorders>
            <w:shd w:val="clear" w:color="auto" w:fill="auto"/>
            <w:noWrap/>
            <w:vAlign w:val="bottom"/>
            <w:hideMark/>
          </w:tcPr>
          <w:p w14:paraId="2B434DF1"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4237" w:type="dxa"/>
            <w:tcBorders>
              <w:top w:val="nil"/>
              <w:left w:val="nil"/>
              <w:bottom w:val="single" w:sz="4" w:space="0" w:color="auto"/>
              <w:right w:val="single" w:sz="4" w:space="0" w:color="auto"/>
            </w:tcBorders>
            <w:shd w:val="clear" w:color="auto" w:fill="auto"/>
            <w:noWrap/>
            <w:vAlign w:val="bottom"/>
            <w:hideMark/>
          </w:tcPr>
          <w:p w14:paraId="5011D6D7" w14:textId="77777777" w:rsidR="00D31B43" w:rsidRPr="009615FD" w:rsidRDefault="00D31B43" w:rsidP="00D31B4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可写选择日期进行自定义波动率权重的原因</w:t>
            </w:r>
          </w:p>
        </w:tc>
      </w:tr>
    </w:tbl>
    <w:p w14:paraId="0A3A4A2C" w14:textId="65B99198" w:rsidR="001E4F4F" w:rsidRPr="009615FD" w:rsidRDefault="001E4F4F" w:rsidP="000575F2">
      <w:pPr>
        <w:pStyle w:val="2"/>
        <w:numPr>
          <w:ilvl w:val="1"/>
          <w:numId w:val="13"/>
        </w:numPr>
        <w:rPr>
          <w:rFonts w:ascii="Book Antiqua" w:hAnsi="Book Antiqua"/>
        </w:rPr>
      </w:pPr>
      <w:bookmarkStart w:id="35" w:name="_Toc8158089"/>
      <w:r w:rsidRPr="009615FD">
        <w:rPr>
          <w:rFonts w:ascii="Book Antiqua" w:hAnsi="Book Antiqua"/>
        </w:rPr>
        <w:t>交易日历</w:t>
      </w:r>
      <w:bookmarkEnd w:id="35"/>
    </w:p>
    <w:p w14:paraId="51528857" w14:textId="77777777" w:rsidR="0090202A" w:rsidRPr="009615FD" w:rsidRDefault="0090202A" w:rsidP="0090202A">
      <w:pPr>
        <w:spacing w:line="360" w:lineRule="auto"/>
        <w:rPr>
          <w:rFonts w:ascii="Book Antiqua" w:hAnsi="Book Antiqua"/>
          <w:b/>
        </w:rPr>
      </w:pPr>
      <w:r w:rsidRPr="009615FD">
        <w:rPr>
          <w:rFonts w:ascii="Book Antiqua" w:hAnsi="Book Antiqua"/>
          <w:b/>
          <w:highlight w:val="lightGray"/>
        </w:rPr>
        <w:t>功能介绍</w:t>
      </w:r>
    </w:p>
    <w:p w14:paraId="66455BA1" w14:textId="2A649FC2" w:rsidR="0090202A" w:rsidRPr="009615FD" w:rsidRDefault="0090202A" w:rsidP="0090202A">
      <w:pPr>
        <w:spacing w:line="360" w:lineRule="auto"/>
        <w:rPr>
          <w:rFonts w:ascii="Book Antiqua" w:hAnsi="Book Antiqua"/>
        </w:rPr>
      </w:pPr>
      <w:r w:rsidRPr="009615FD">
        <w:rPr>
          <w:rFonts w:ascii="Book Antiqua" w:hAnsi="Book Antiqua"/>
        </w:rPr>
        <w:tab/>
      </w:r>
      <w:r w:rsidRPr="009615FD">
        <w:rPr>
          <w:rFonts w:ascii="Book Antiqua" w:hAnsi="Book Antiqua"/>
        </w:rPr>
        <w:t>通过【交易日历】界面，可进行</w:t>
      </w:r>
      <w:r w:rsidR="00742A84" w:rsidRPr="009615FD">
        <w:rPr>
          <w:rFonts w:ascii="Book Antiqua" w:hAnsi="Book Antiqua"/>
        </w:rPr>
        <w:t>对</w:t>
      </w:r>
      <w:r w:rsidRPr="009615FD">
        <w:rPr>
          <w:rFonts w:ascii="Book Antiqua" w:hAnsi="Book Antiqua"/>
        </w:rPr>
        <w:t>交易日历的管理，</w:t>
      </w:r>
      <w:r w:rsidR="00C41AF5" w:rsidRPr="009615FD">
        <w:rPr>
          <w:rFonts w:ascii="Book Antiqua" w:hAnsi="Book Antiqua"/>
        </w:rPr>
        <w:t>用户在该功能界面中，进行未来时间段的对交易日历进行设置，定义出非交易日。以便系统进行识别非交易日。</w:t>
      </w:r>
    </w:p>
    <w:p w14:paraId="1B135FE5" w14:textId="60540FD2" w:rsidR="0090202A" w:rsidRPr="009615FD" w:rsidRDefault="0090202A" w:rsidP="0090202A">
      <w:pPr>
        <w:rPr>
          <w:rFonts w:ascii="Book Antiqua" w:hAnsi="Book Antiqua"/>
          <w:b/>
        </w:rPr>
      </w:pPr>
      <w:r w:rsidRPr="009615FD">
        <w:rPr>
          <w:rFonts w:ascii="Book Antiqua" w:hAnsi="Book Antiqua"/>
          <w:b/>
          <w:highlight w:val="lightGray"/>
        </w:rPr>
        <w:t>操作说明</w:t>
      </w:r>
    </w:p>
    <w:p w14:paraId="13EFDAB6" w14:textId="79D5DCC7" w:rsidR="007F7D8D" w:rsidRPr="009615FD" w:rsidRDefault="007F7D8D" w:rsidP="007F7D8D">
      <w:pPr>
        <w:pStyle w:val="3"/>
        <w:numPr>
          <w:ilvl w:val="2"/>
          <w:numId w:val="13"/>
        </w:numPr>
        <w:rPr>
          <w:rFonts w:ascii="Book Antiqua" w:hAnsi="Book Antiqua"/>
        </w:rPr>
      </w:pPr>
      <w:bookmarkStart w:id="36" w:name="_Toc8158090"/>
      <w:r w:rsidRPr="009615FD">
        <w:rPr>
          <w:rFonts w:ascii="Book Antiqua" w:hAnsi="Book Antiqua"/>
        </w:rPr>
        <w:t>查看系统中交易日与非交易日</w:t>
      </w:r>
      <w:bookmarkEnd w:id="36"/>
    </w:p>
    <w:p w14:paraId="1C83A9E4" w14:textId="684514F3" w:rsidR="007F7D8D" w:rsidRPr="009615FD" w:rsidRDefault="007F7D8D" w:rsidP="007F7D8D">
      <w:pPr>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【交易日历】界面中，观察左侧的日历图，其中，除去</w:t>
      </w:r>
      <w:r w:rsidR="008C621F" w:rsidRPr="009615FD">
        <w:rPr>
          <w:rFonts w:ascii="Book Antiqua" w:hAnsi="Book Antiqua"/>
        </w:rPr>
        <w:t>周末之外，日期</w:t>
      </w:r>
      <w:r w:rsidR="008C621F" w:rsidRPr="009615FD">
        <w:rPr>
          <w:rFonts w:ascii="Book Antiqua" w:hAnsi="Book Antiqua"/>
          <w:shd w:val="clear" w:color="auto" w:fill="00B0F0"/>
        </w:rPr>
        <w:t>标蓝</w:t>
      </w:r>
      <w:r w:rsidR="008C621F" w:rsidRPr="009615FD">
        <w:rPr>
          <w:rFonts w:ascii="Book Antiqua" w:hAnsi="Book Antiqua"/>
        </w:rPr>
        <w:t>项为非交易日，其余日期为交易日，如图</w:t>
      </w:r>
      <w:r w:rsidR="008C621F" w:rsidRPr="009615FD">
        <w:rPr>
          <w:rFonts w:ascii="Book Antiqua" w:hAnsi="Book Antiqua"/>
        </w:rPr>
        <w:t>2-7-1</w:t>
      </w:r>
      <w:r w:rsidR="008C621F" w:rsidRPr="009615FD">
        <w:rPr>
          <w:rFonts w:ascii="Book Antiqua" w:hAnsi="Book Antiqua"/>
        </w:rPr>
        <w:t>所示；</w:t>
      </w:r>
    </w:p>
    <w:p w14:paraId="3D41A9C2" w14:textId="68CA4008" w:rsidR="008C621F" w:rsidRPr="009615FD" w:rsidRDefault="008C621F" w:rsidP="007F7D8D">
      <w:pPr>
        <w:rPr>
          <w:rFonts w:ascii="Book Antiqua" w:hAnsi="Book Antiqua"/>
        </w:rPr>
      </w:pPr>
      <w:r w:rsidRPr="009615FD">
        <w:rPr>
          <w:rFonts w:ascii="Book Antiqua" w:hAnsi="Book Antiqua"/>
          <w:noProof/>
        </w:rPr>
        <w:lastRenderedPageBreak/>
        <w:drawing>
          <wp:inline distT="0" distB="0" distL="0" distR="0" wp14:anchorId="3597B4FA" wp14:editId="53972744">
            <wp:extent cx="5274310" cy="29057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05760"/>
                    </a:xfrm>
                    <a:prstGeom prst="rect">
                      <a:avLst/>
                    </a:prstGeom>
                  </pic:spPr>
                </pic:pic>
              </a:graphicData>
            </a:graphic>
          </wp:inline>
        </w:drawing>
      </w:r>
    </w:p>
    <w:p w14:paraId="32075510" w14:textId="0EA13A1F" w:rsidR="008C621F" w:rsidRPr="009615FD" w:rsidRDefault="008C621F" w:rsidP="008C621F">
      <w:pPr>
        <w:jc w:val="center"/>
        <w:rPr>
          <w:rFonts w:ascii="Book Antiqua" w:hAnsi="Book Antiqua"/>
        </w:rPr>
      </w:pPr>
      <w:r w:rsidRPr="009615FD">
        <w:rPr>
          <w:rFonts w:ascii="Book Antiqua" w:hAnsi="Book Antiqua"/>
        </w:rPr>
        <w:t>图</w:t>
      </w:r>
      <w:r w:rsidRPr="009615FD">
        <w:rPr>
          <w:rFonts w:ascii="Book Antiqua" w:hAnsi="Book Antiqua"/>
        </w:rPr>
        <w:t xml:space="preserve"> 2-7-1</w:t>
      </w:r>
    </w:p>
    <w:p w14:paraId="5A3F6963" w14:textId="51898EDB" w:rsidR="008C621F" w:rsidRPr="009615FD" w:rsidRDefault="008C621F" w:rsidP="008C621F">
      <w:pPr>
        <w:pStyle w:val="3"/>
        <w:numPr>
          <w:ilvl w:val="2"/>
          <w:numId w:val="13"/>
        </w:numPr>
        <w:rPr>
          <w:rFonts w:ascii="Book Antiqua" w:hAnsi="Book Antiqua"/>
        </w:rPr>
      </w:pPr>
      <w:bookmarkStart w:id="37" w:name="_Toc8158091"/>
      <w:r w:rsidRPr="009615FD">
        <w:rPr>
          <w:rFonts w:ascii="Book Antiqua" w:hAnsi="Book Antiqua"/>
        </w:rPr>
        <w:t>新建非交易日</w:t>
      </w:r>
      <w:bookmarkEnd w:id="37"/>
    </w:p>
    <w:p w14:paraId="253A56E7" w14:textId="28F223E5" w:rsidR="008C621F" w:rsidRPr="009615FD" w:rsidRDefault="008C621F" w:rsidP="008C621F">
      <w:pPr>
        <w:rPr>
          <w:rFonts w:ascii="Book Antiqua" w:hAnsi="Book Antiqua"/>
        </w:rPr>
      </w:pPr>
      <w:r w:rsidRPr="009615FD">
        <w:rPr>
          <w:rFonts w:ascii="Book Antiqua" w:hAnsi="Book Antiqua"/>
        </w:rPr>
        <w:t>在【系统设置】</w:t>
      </w:r>
      <w:r w:rsidRPr="009615FD">
        <w:rPr>
          <w:rFonts w:ascii="Book Antiqua" w:hAnsi="Book Antiqua"/>
        </w:rPr>
        <w:t>-</w:t>
      </w:r>
      <w:r w:rsidRPr="009615FD">
        <w:rPr>
          <w:rFonts w:ascii="Book Antiqua" w:hAnsi="Book Antiqua"/>
        </w:rPr>
        <w:t>【交易日历】界面中，点击右侧</w:t>
      </w:r>
      <w:r w:rsidRPr="009615FD">
        <w:rPr>
          <w:rFonts w:ascii="Book Antiqua" w:hAnsi="Book Antiqua"/>
          <w:bdr w:val="single" w:sz="4" w:space="0" w:color="auto"/>
          <w:shd w:val="pct15" w:color="auto" w:fill="FFFFFF"/>
        </w:rPr>
        <w:t>创建</w:t>
      </w:r>
      <w:r w:rsidRPr="009615FD">
        <w:rPr>
          <w:rFonts w:ascii="Book Antiqua" w:hAnsi="Book Antiqua"/>
        </w:rPr>
        <w:t>按钮，如图</w:t>
      </w:r>
      <w:r w:rsidRPr="009615FD">
        <w:rPr>
          <w:rFonts w:ascii="Book Antiqua" w:hAnsi="Book Antiqua"/>
        </w:rPr>
        <w:t>2-7-2</w:t>
      </w:r>
      <w:r w:rsidRPr="009615FD">
        <w:rPr>
          <w:rFonts w:ascii="Book Antiqua" w:hAnsi="Book Antiqua"/>
        </w:rPr>
        <w:t>所示，并进行日期和备注的填写，点击</w:t>
      </w:r>
      <w:r w:rsidRPr="009615FD">
        <w:rPr>
          <w:rFonts w:ascii="Book Antiqua" w:hAnsi="Book Antiqua"/>
          <w:bdr w:val="single" w:sz="4" w:space="0" w:color="auto"/>
          <w:shd w:val="pct15" w:color="auto" w:fill="FFFFFF"/>
        </w:rPr>
        <w:t>确定</w:t>
      </w:r>
      <w:r w:rsidRPr="009615FD">
        <w:rPr>
          <w:rFonts w:ascii="Book Antiqua" w:hAnsi="Book Antiqua"/>
        </w:rPr>
        <w:t>按钮即可完成非交易日的创建，点击</w:t>
      </w:r>
      <w:r w:rsidRPr="009615FD">
        <w:rPr>
          <w:rFonts w:ascii="Book Antiqua" w:hAnsi="Book Antiqua"/>
          <w:bdr w:val="single" w:sz="4" w:space="0" w:color="auto"/>
          <w:shd w:val="pct15" w:color="auto" w:fill="FFFFFF"/>
        </w:rPr>
        <w:t>取消</w:t>
      </w:r>
      <w:r w:rsidRPr="009615FD">
        <w:rPr>
          <w:rFonts w:ascii="Book Antiqua" w:hAnsi="Book Antiqua"/>
        </w:rPr>
        <w:t>按钮即可取消操作。</w:t>
      </w:r>
    </w:p>
    <w:p w14:paraId="6EB9DDA9" w14:textId="6C57BF69" w:rsidR="008C621F" w:rsidRPr="009615FD" w:rsidRDefault="008C621F" w:rsidP="008C621F">
      <w:pPr>
        <w:rPr>
          <w:rFonts w:ascii="Book Antiqua" w:hAnsi="Book Antiqua"/>
        </w:rPr>
      </w:pPr>
      <w:r w:rsidRPr="009615FD">
        <w:rPr>
          <w:rFonts w:ascii="Book Antiqua" w:hAnsi="Book Antiqua"/>
          <w:noProof/>
        </w:rPr>
        <w:drawing>
          <wp:inline distT="0" distB="0" distL="0" distR="0" wp14:anchorId="325E62AC" wp14:editId="17026280">
            <wp:extent cx="5274310" cy="29800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80055"/>
                    </a:xfrm>
                    <a:prstGeom prst="rect">
                      <a:avLst/>
                    </a:prstGeom>
                  </pic:spPr>
                </pic:pic>
              </a:graphicData>
            </a:graphic>
          </wp:inline>
        </w:drawing>
      </w:r>
    </w:p>
    <w:p w14:paraId="7D571A53" w14:textId="524B7EA2" w:rsidR="008C621F" w:rsidRPr="009615FD" w:rsidRDefault="008C621F" w:rsidP="008C621F">
      <w:pPr>
        <w:jc w:val="center"/>
        <w:rPr>
          <w:rFonts w:ascii="Book Antiqua" w:hAnsi="Book Antiqua"/>
        </w:rPr>
      </w:pPr>
      <w:r w:rsidRPr="009615FD">
        <w:rPr>
          <w:rFonts w:ascii="Book Antiqua" w:hAnsi="Book Antiqua"/>
        </w:rPr>
        <w:t>图</w:t>
      </w:r>
      <w:r w:rsidRPr="009615FD">
        <w:rPr>
          <w:rFonts w:ascii="Book Antiqua" w:hAnsi="Book Antiqua"/>
        </w:rPr>
        <w:t xml:space="preserve"> 2-7-2</w:t>
      </w:r>
    </w:p>
    <w:p w14:paraId="5C36D752" w14:textId="3B8BD901" w:rsidR="001E4F4F" w:rsidRPr="009615FD" w:rsidRDefault="001E4F4F" w:rsidP="000575F2">
      <w:pPr>
        <w:pStyle w:val="2"/>
        <w:numPr>
          <w:ilvl w:val="1"/>
          <w:numId w:val="13"/>
        </w:numPr>
        <w:rPr>
          <w:rFonts w:ascii="Book Antiqua" w:hAnsi="Book Antiqua"/>
        </w:rPr>
      </w:pPr>
      <w:bookmarkStart w:id="38" w:name="_Toc8158092"/>
      <w:r w:rsidRPr="009615FD">
        <w:rPr>
          <w:rFonts w:ascii="Book Antiqua" w:hAnsi="Book Antiqua"/>
        </w:rPr>
        <w:lastRenderedPageBreak/>
        <w:t>风控设置</w:t>
      </w:r>
      <w:bookmarkEnd w:id="38"/>
    </w:p>
    <w:p w14:paraId="408003B7" w14:textId="77777777" w:rsidR="008C621F" w:rsidRPr="009615FD" w:rsidRDefault="008C621F" w:rsidP="008C621F">
      <w:pPr>
        <w:spacing w:line="360" w:lineRule="auto"/>
        <w:rPr>
          <w:rFonts w:ascii="Book Antiqua" w:hAnsi="Book Antiqua"/>
          <w:b/>
        </w:rPr>
      </w:pPr>
      <w:r w:rsidRPr="009615FD">
        <w:rPr>
          <w:rFonts w:ascii="Book Antiqua" w:hAnsi="Book Antiqua"/>
          <w:b/>
          <w:highlight w:val="lightGray"/>
        </w:rPr>
        <w:t>功能介绍</w:t>
      </w:r>
    </w:p>
    <w:p w14:paraId="0A1B5109" w14:textId="6EDCAD57" w:rsidR="008C621F" w:rsidRPr="009615FD" w:rsidRDefault="008C621F" w:rsidP="008C621F">
      <w:pPr>
        <w:spacing w:line="360" w:lineRule="auto"/>
        <w:rPr>
          <w:rFonts w:ascii="Book Antiqua" w:hAnsi="Book Antiqua"/>
        </w:rPr>
      </w:pPr>
      <w:r w:rsidRPr="009615FD">
        <w:rPr>
          <w:rFonts w:ascii="Book Antiqua" w:hAnsi="Book Antiqua"/>
        </w:rPr>
        <w:tab/>
      </w:r>
      <w:r w:rsidRPr="009615FD">
        <w:rPr>
          <w:rFonts w:ascii="Book Antiqua" w:hAnsi="Book Antiqua"/>
        </w:rPr>
        <w:t>通过【风控设置】界面，可进行系统录入标的物白名单的管理，且可根据各个标的物，设置其名义金额上限。</w:t>
      </w:r>
    </w:p>
    <w:p w14:paraId="550079AB" w14:textId="77777777" w:rsidR="008C621F" w:rsidRPr="009615FD" w:rsidRDefault="008C621F" w:rsidP="008C621F">
      <w:pPr>
        <w:rPr>
          <w:rFonts w:ascii="Book Antiqua" w:hAnsi="Book Antiqua"/>
          <w:b/>
        </w:rPr>
      </w:pPr>
      <w:r w:rsidRPr="009615FD">
        <w:rPr>
          <w:rFonts w:ascii="Book Antiqua" w:hAnsi="Book Antiqua"/>
          <w:b/>
          <w:highlight w:val="lightGray"/>
        </w:rPr>
        <w:t>操作说明</w:t>
      </w:r>
    </w:p>
    <w:p w14:paraId="231E8D38" w14:textId="0FF9DBD4" w:rsidR="00CB2D3B" w:rsidRPr="009615FD" w:rsidRDefault="00CB2D3B" w:rsidP="00CB2D3B">
      <w:pPr>
        <w:pStyle w:val="3"/>
        <w:numPr>
          <w:ilvl w:val="2"/>
          <w:numId w:val="13"/>
        </w:numPr>
        <w:rPr>
          <w:rFonts w:ascii="Book Antiqua" w:hAnsi="Book Antiqua"/>
        </w:rPr>
      </w:pPr>
      <w:bookmarkStart w:id="39" w:name="_Toc8158093"/>
      <w:r w:rsidRPr="009615FD">
        <w:rPr>
          <w:rFonts w:ascii="Book Antiqua" w:hAnsi="Book Antiqua"/>
        </w:rPr>
        <w:t>导入标的物白名单</w:t>
      </w:r>
      <w:bookmarkEnd w:id="39"/>
    </w:p>
    <w:p w14:paraId="5D724B4D" w14:textId="1DB43178" w:rsidR="008C621F" w:rsidRPr="009615FD" w:rsidRDefault="00CB2D3B" w:rsidP="008C621F">
      <w:pPr>
        <w:rPr>
          <w:rFonts w:ascii="Book Antiqua" w:hAnsi="Book Antiqua"/>
        </w:rPr>
      </w:pPr>
      <w:r w:rsidRPr="009615FD">
        <w:rPr>
          <w:rFonts w:ascii="Book Antiqua" w:hAnsi="Book Antiqua"/>
        </w:rPr>
        <w:t>可通过两种方式进行系统白名单的导入，在【系统设置】</w:t>
      </w:r>
      <w:r w:rsidRPr="009615FD">
        <w:rPr>
          <w:rFonts w:ascii="Book Antiqua" w:hAnsi="Book Antiqua"/>
        </w:rPr>
        <w:t>-</w:t>
      </w:r>
      <w:r w:rsidRPr="009615FD">
        <w:rPr>
          <w:rFonts w:ascii="Book Antiqua" w:hAnsi="Book Antiqua"/>
        </w:rPr>
        <w:t>【风控管理】页面，点击左上角的</w:t>
      </w:r>
      <w:r w:rsidRPr="009615FD">
        <w:rPr>
          <w:rFonts w:ascii="Book Antiqua" w:hAnsi="Book Antiqua"/>
          <w:bdr w:val="single" w:sz="4" w:space="0" w:color="auto"/>
          <w:shd w:val="pct15" w:color="auto" w:fill="FFFFFF"/>
        </w:rPr>
        <w:t>导入</w:t>
      </w:r>
      <w:r w:rsidRPr="009615FD">
        <w:rPr>
          <w:rFonts w:ascii="Book Antiqua" w:hAnsi="Book Antiqua"/>
          <w:bdr w:val="single" w:sz="4" w:space="0" w:color="auto"/>
          <w:shd w:val="pct15" w:color="auto" w:fill="FFFFFF"/>
        </w:rPr>
        <w:t>Excel</w:t>
      </w:r>
      <w:r w:rsidRPr="009615FD">
        <w:rPr>
          <w:rFonts w:ascii="Book Antiqua" w:hAnsi="Book Antiqua"/>
        </w:rPr>
        <w:t>按钮，即可弹出对话框，如图</w:t>
      </w:r>
      <w:r w:rsidRPr="009615FD">
        <w:rPr>
          <w:rFonts w:ascii="Book Antiqua" w:hAnsi="Book Antiqua"/>
        </w:rPr>
        <w:t>2-8-1</w:t>
      </w:r>
      <w:r w:rsidRPr="009615FD">
        <w:rPr>
          <w:rFonts w:ascii="Book Antiqua" w:hAnsi="Book Antiqua"/>
        </w:rPr>
        <w:t>所示，选择需上传的</w:t>
      </w:r>
      <w:r w:rsidRPr="009615FD">
        <w:rPr>
          <w:rFonts w:ascii="Book Antiqua" w:hAnsi="Book Antiqua"/>
        </w:rPr>
        <w:t>Excel</w:t>
      </w:r>
      <w:r w:rsidRPr="009615FD">
        <w:rPr>
          <w:rFonts w:ascii="Book Antiqua" w:hAnsi="Book Antiqua"/>
        </w:rPr>
        <w:t>，即可完成批量白名单的录入。</w:t>
      </w:r>
    </w:p>
    <w:p w14:paraId="682C354D" w14:textId="441273BE" w:rsidR="00CB2D3B" w:rsidRPr="009615FD" w:rsidRDefault="00CB2D3B" w:rsidP="008C621F">
      <w:pPr>
        <w:rPr>
          <w:rFonts w:ascii="Book Antiqua" w:hAnsi="Book Antiqua"/>
        </w:rPr>
      </w:pPr>
      <w:r w:rsidRPr="009615FD">
        <w:rPr>
          <w:rFonts w:ascii="Book Antiqua" w:hAnsi="Book Antiqua"/>
          <w:noProof/>
        </w:rPr>
        <w:drawing>
          <wp:inline distT="0" distB="0" distL="0" distR="0" wp14:anchorId="3922CC1F" wp14:editId="3E24D5A9">
            <wp:extent cx="5274310" cy="31476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47695"/>
                    </a:xfrm>
                    <a:prstGeom prst="rect">
                      <a:avLst/>
                    </a:prstGeom>
                  </pic:spPr>
                </pic:pic>
              </a:graphicData>
            </a:graphic>
          </wp:inline>
        </w:drawing>
      </w:r>
    </w:p>
    <w:p w14:paraId="12EF2721" w14:textId="72623C8E" w:rsidR="00CB2D3B" w:rsidRPr="009615FD" w:rsidRDefault="00CB2D3B" w:rsidP="00CB2D3B">
      <w:pPr>
        <w:jc w:val="center"/>
        <w:rPr>
          <w:rFonts w:ascii="Book Antiqua" w:hAnsi="Book Antiqua"/>
        </w:rPr>
      </w:pPr>
      <w:r w:rsidRPr="009615FD">
        <w:rPr>
          <w:rFonts w:ascii="Book Antiqua" w:hAnsi="Book Antiqua"/>
        </w:rPr>
        <w:t>图</w:t>
      </w:r>
      <w:r w:rsidRPr="009615FD">
        <w:rPr>
          <w:rFonts w:ascii="Book Antiqua" w:hAnsi="Book Antiqua"/>
        </w:rPr>
        <w:t xml:space="preserve"> 2-8-1</w:t>
      </w:r>
    </w:p>
    <w:p w14:paraId="3DB9F990" w14:textId="476CFC15" w:rsidR="00CB2D3B" w:rsidRPr="009615FD" w:rsidRDefault="00CB2D3B" w:rsidP="00CB2D3B">
      <w:pPr>
        <w:rPr>
          <w:rFonts w:ascii="Book Antiqua" w:hAnsi="Book Antiqua"/>
        </w:rPr>
      </w:pPr>
      <w:r w:rsidRPr="009615FD">
        <w:rPr>
          <w:rFonts w:ascii="Book Antiqua" w:hAnsi="Book Antiqua"/>
        </w:rPr>
        <w:t>另一种为手工添加</w:t>
      </w:r>
      <w:r w:rsidR="00DB49C0" w:rsidRPr="009615FD">
        <w:rPr>
          <w:rFonts w:ascii="Book Antiqua" w:hAnsi="Book Antiqua"/>
        </w:rPr>
        <w:t>白名单，在【系统设置】</w:t>
      </w:r>
      <w:r w:rsidR="00DB49C0" w:rsidRPr="009615FD">
        <w:rPr>
          <w:rFonts w:ascii="Book Antiqua" w:hAnsi="Book Antiqua"/>
        </w:rPr>
        <w:t>-</w:t>
      </w:r>
      <w:r w:rsidR="00DB49C0" w:rsidRPr="009615FD">
        <w:rPr>
          <w:rFonts w:ascii="Book Antiqua" w:hAnsi="Book Antiqua"/>
        </w:rPr>
        <w:t>【风控管理】页面，点击左上角的</w:t>
      </w:r>
      <w:r w:rsidR="00DB49C0" w:rsidRPr="009615FD">
        <w:rPr>
          <w:rFonts w:ascii="Book Antiqua" w:hAnsi="Book Antiqua"/>
          <w:bdr w:val="single" w:sz="4" w:space="0" w:color="auto"/>
          <w:shd w:val="pct15" w:color="auto" w:fill="FFFFFF"/>
        </w:rPr>
        <w:t>新建白名单</w:t>
      </w:r>
      <w:r w:rsidR="00DB49C0" w:rsidRPr="009615FD">
        <w:rPr>
          <w:rFonts w:ascii="Book Antiqua" w:hAnsi="Book Antiqua"/>
        </w:rPr>
        <w:t>按钮，如图</w:t>
      </w:r>
      <w:r w:rsidR="00DB49C0" w:rsidRPr="009615FD">
        <w:rPr>
          <w:rFonts w:ascii="Book Antiqua" w:hAnsi="Book Antiqua"/>
        </w:rPr>
        <w:t>2-8-2</w:t>
      </w:r>
      <w:r w:rsidR="00DB49C0" w:rsidRPr="009615FD">
        <w:rPr>
          <w:rFonts w:ascii="Book Antiqua" w:hAnsi="Book Antiqua"/>
        </w:rPr>
        <w:t>所示，填写</w:t>
      </w:r>
      <w:r w:rsidR="00DB49C0" w:rsidRPr="009615FD">
        <w:rPr>
          <w:rFonts w:ascii="Book Antiqua" w:hAnsi="Book Antiqua"/>
          <w:shd w:val="pct15" w:color="auto" w:fill="FFFFFF"/>
        </w:rPr>
        <w:t>交易所</w:t>
      </w:r>
      <w:r w:rsidR="00DB49C0" w:rsidRPr="009615FD">
        <w:rPr>
          <w:rFonts w:ascii="Book Antiqua" w:hAnsi="Book Antiqua"/>
        </w:rPr>
        <w:t>，</w:t>
      </w:r>
      <w:r w:rsidR="00DB49C0" w:rsidRPr="009615FD">
        <w:rPr>
          <w:rFonts w:ascii="Book Antiqua" w:hAnsi="Book Antiqua"/>
          <w:shd w:val="pct15" w:color="auto" w:fill="FFFFFF"/>
        </w:rPr>
        <w:t>标的代码</w:t>
      </w:r>
      <w:r w:rsidR="00DB49C0" w:rsidRPr="009615FD">
        <w:rPr>
          <w:rFonts w:ascii="Book Antiqua" w:hAnsi="Book Antiqua"/>
        </w:rPr>
        <w:t>，</w:t>
      </w:r>
      <w:r w:rsidR="00DB49C0" w:rsidRPr="009615FD">
        <w:rPr>
          <w:rFonts w:ascii="Book Antiqua" w:hAnsi="Book Antiqua"/>
          <w:shd w:val="pct15" w:color="auto" w:fill="FFFFFF"/>
        </w:rPr>
        <w:t>存续期名义本金</w:t>
      </w:r>
      <w:r w:rsidR="00DB49C0" w:rsidRPr="009615FD">
        <w:rPr>
          <w:rFonts w:ascii="Book Antiqua" w:hAnsi="Book Antiqua"/>
        </w:rPr>
        <w:t>后，点击</w:t>
      </w:r>
      <w:r w:rsidR="00DB49C0" w:rsidRPr="009615FD">
        <w:rPr>
          <w:rFonts w:ascii="Book Antiqua" w:hAnsi="Book Antiqua"/>
          <w:bdr w:val="single" w:sz="4" w:space="0" w:color="auto"/>
          <w:shd w:val="pct15" w:color="auto" w:fill="FFFFFF"/>
        </w:rPr>
        <w:t>确定</w:t>
      </w:r>
      <w:r w:rsidR="00DB49C0" w:rsidRPr="009615FD">
        <w:rPr>
          <w:rFonts w:ascii="Book Antiqua" w:hAnsi="Book Antiqua"/>
        </w:rPr>
        <w:t>按钮即可完成白名单的创建，点击</w:t>
      </w:r>
      <w:r w:rsidR="00DB49C0" w:rsidRPr="009615FD">
        <w:rPr>
          <w:rFonts w:ascii="Book Antiqua" w:hAnsi="Book Antiqua"/>
          <w:bdr w:val="single" w:sz="4" w:space="0" w:color="auto"/>
          <w:shd w:val="pct15" w:color="auto" w:fill="FFFFFF"/>
        </w:rPr>
        <w:t>取消</w:t>
      </w:r>
      <w:r w:rsidR="00DB49C0" w:rsidRPr="009615FD">
        <w:rPr>
          <w:rFonts w:ascii="Book Antiqua" w:hAnsi="Book Antiqua"/>
        </w:rPr>
        <w:t>按钮即可取消操作。</w:t>
      </w:r>
    </w:p>
    <w:p w14:paraId="75D27F1E" w14:textId="59D1385D" w:rsidR="00DB49C0" w:rsidRPr="009615FD" w:rsidRDefault="00DB49C0" w:rsidP="00CB2D3B">
      <w:pPr>
        <w:rPr>
          <w:rFonts w:ascii="Book Antiqua" w:hAnsi="Book Antiqua"/>
        </w:rPr>
      </w:pPr>
      <w:r w:rsidRPr="009615FD">
        <w:rPr>
          <w:rFonts w:ascii="Book Antiqua" w:hAnsi="Book Antiqua"/>
          <w:noProof/>
        </w:rPr>
        <w:lastRenderedPageBreak/>
        <w:drawing>
          <wp:inline distT="0" distB="0" distL="0" distR="0" wp14:anchorId="3176D018" wp14:editId="61E99A4C">
            <wp:extent cx="5274310" cy="19672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7230"/>
                    </a:xfrm>
                    <a:prstGeom prst="rect">
                      <a:avLst/>
                    </a:prstGeom>
                  </pic:spPr>
                </pic:pic>
              </a:graphicData>
            </a:graphic>
          </wp:inline>
        </w:drawing>
      </w:r>
    </w:p>
    <w:p w14:paraId="4A6C310F" w14:textId="3B0F90CA" w:rsidR="00DB49C0" w:rsidRPr="009615FD" w:rsidRDefault="00DB49C0" w:rsidP="00DB49C0">
      <w:pPr>
        <w:jc w:val="center"/>
        <w:rPr>
          <w:rFonts w:ascii="Book Antiqua" w:hAnsi="Book Antiqua"/>
        </w:rPr>
      </w:pPr>
      <w:r w:rsidRPr="009615FD">
        <w:rPr>
          <w:rFonts w:ascii="Book Antiqua" w:hAnsi="Book Antiqua"/>
        </w:rPr>
        <w:t>如</w:t>
      </w:r>
      <w:r w:rsidRPr="009615FD">
        <w:rPr>
          <w:rFonts w:ascii="Book Antiqua" w:hAnsi="Book Antiqua"/>
        </w:rPr>
        <w:t xml:space="preserve"> 2-8-2</w:t>
      </w:r>
    </w:p>
    <w:p w14:paraId="5F326315" w14:textId="43999BCA" w:rsidR="00DB49C0" w:rsidRPr="009615FD" w:rsidRDefault="00DB49C0" w:rsidP="00DB49C0">
      <w:pPr>
        <w:jc w:val="left"/>
        <w:rPr>
          <w:rFonts w:ascii="Book Antiqua" w:hAnsi="Book Antiqua"/>
          <w:b/>
        </w:rPr>
      </w:pPr>
      <w:r w:rsidRPr="009615FD">
        <w:rPr>
          <w:rFonts w:ascii="Book Antiqua" w:hAnsi="Book Antiqua"/>
          <w:b/>
        </w:rPr>
        <w:t>字段说明：</w:t>
      </w:r>
    </w:p>
    <w:tbl>
      <w:tblPr>
        <w:tblW w:w="8800" w:type="dxa"/>
        <w:tblLook w:val="04A0" w:firstRow="1" w:lastRow="0" w:firstColumn="1" w:lastColumn="0" w:noHBand="0" w:noVBand="1"/>
      </w:tblPr>
      <w:tblGrid>
        <w:gridCol w:w="1080"/>
        <w:gridCol w:w="1820"/>
        <w:gridCol w:w="1080"/>
        <w:gridCol w:w="4820"/>
      </w:tblGrid>
      <w:tr w:rsidR="005D7F72" w:rsidRPr="009615FD" w14:paraId="546196DC" w14:textId="77777777" w:rsidTr="005D7F72">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7971B719" w14:textId="77777777" w:rsidR="005D7F72" w:rsidRPr="009615FD" w:rsidRDefault="005D7F72" w:rsidP="005D7F72">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1A8A460D" w14:textId="77777777" w:rsidR="005D7F72" w:rsidRPr="009615FD" w:rsidRDefault="005D7F72" w:rsidP="005D7F72">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45AE1FE3" w14:textId="77777777" w:rsidR="005D7F72" w:rsidRPr="009615FD" w:rsidRDefault="005D7F72" w:rsidP="005D7F72">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820" w:type="dxa"/>
            <w:tcBorders>
              <w:top w:val="single" w:sz="4" w:space="0" w:color="auto"/>
              <w:left w:val="nil"/>
              <w:bottom w:val="single" w:sz="4" w:space="0" w:color="auto"/>
              <w:right w:val="single" w:sz="4" w:space="0" w:color="auto"/>
            </w:tcBorders>
            <w:shd w:val="clear" w:color="000000" w:fill="A6A6A6"/>
            <w:vAlign w:val="bottom"/>
            <w:hideMark/>
          </w:tcPr>
          <w:p w14:paraId="440A2606" w14:textId="77777777" w:rsidR="005D7F72" w:rsidRPr="009615FD" w:rsidRDefault="005D7F72" w:rsidP="005D7F72">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5D7F72" w:rsidRPr="009615FD" w14:paraId="4B86B256" w14:textId="77777777" w:rsidTr="005D7F72">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EE5583A" w14:textId="77777777" w:rsidR="005D7F72" w:rsidRPr="009615FD" w:rsidRDefault="005D7F72" w:rsidP="005D7F72">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7F768EE5"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交易所</w:t>
            </w:r>
          </w:p>
        </w:tc>
        <w:tc>
          <w:tcPr>
            <w:tcW w:w="1080" w:type="dxa"/>
            <w:tcBorders>
              <w:top w:val="nil"/>
              <w:left w:val="nil"/>
              <w:bottom w:val="single" w:sz="4" w:space="0" w:color="auto"/>
              <w:right w:val="single" w:sz="4" w:space="0" w:color="auto"/>
            </w:tcBorders>
            <w:shd w:val="clear" w:color="auto" w:fill="auto"/>
            <w:noWrap/>
            <w:vAlign w:val="bottom"/>
            <w:hideMark/>
          </w:tcPr>
          <w:p w14:paraId="0254E1A1"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0D60897A"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显示新建立的白名单的标的物所属的交易所</w:t>
            </w:r>
          </w:p>
        </w:tc>
      </w:tr>
      <w:tr w:rsidR="005D7F72" w:rsidRPr="009615FD" w14:paraId="73241733" w14:textId="77777777" w:rsidTr="005D7F72">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7473BF" w14:textId="77777777" w:rsidR="005D7F72" w:rsidRPr="009615FD" w:rsidRDefault="005D7F72" w:rsidP="005D7F72">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53892C72"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w:t>
            </w:r>
          </w:p>
        </w:tc>
        <w:tc>
          <w:tcPr>
            <w:tcW w:w="1080" w:type="dxa"/>
            <w:tcBorders>
              <w:top w:val="nil"/>
              <w:left w:val="nil"/>
              <w:bottom w:val="single" w:sz="4" w:space="0" w:color="auto"/>
              <w:right w:val="single" w:sz="4" w:space="0" w:color="auto"/>
            </w:tcBorders>
            <w:shd w:val="clear" w:color="auto" w:fill="auto"/>
            <w:noWrap/>
            <w:vAlign w:val="bottom"/>
            <w:hideMark/>
          </w:tcPr>
          <w:p w14:paraId="507AE4E2"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15AB9948"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显示新建白名单标的的标的代码</w:t>
            </w:r>
          </w:p>
        </w:tc>
      </w:tr>
      <w:tr w:rsidR="005D7F72" w:rsidRPr="009615FD" w14:paraId="03366E7B" w14:textId="77777777" w:rsidTr="005D7F72">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A9AFAA2" w14:textId="77777777" w:rsidR="005D7F72" w:rsidRPr="009615FD" w:rsidRDefault="005D7F72" w:rsidP="005D7F72">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368E037A"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存续期名义本金</w:t>
            </w:r>
          </w:p>
        </w:tc>
        <w:tc>
          <w:tcPr>
            <w:tcW w:w="1080" w:type="dxa"/>
            <w:tcBorders>
              <w:top w:val="nil"/>
              <w:left w:val="nil"/>
              <w:bottom w:val="single" w:sz="4" w:space="0" w:color="auto"/>
              <w:right w:val="single" w:sz="4" w:space="0" w:color="auto"/>
            </w:tcBorders>
            <w:shd w:val="clear" w:color="auto" w:fill="auto"/>
            <w:noWrap/>
            <w:vAlign w:val="bottom"/>
            <w:hideMark/>
          </w:tcPr>
          <w:p w14:paraId="01282502"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7C206E5A" w14:textId="77777777" w:rsidR="005D7F72" w:rsidRPr="009615FD" w:rsidRDefault="005D7F72" w:rsidP="005D7F72">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显示白名单标的物的存续期名义本金的限额</w:t>
            </w:r>
          </w:p>
        </w:tc>
      </w:tr>
    </w:tbl>
    <w:p w14:paraId="0021CDC2" w14:textId="2E5DA66D" w:rsidR="00EE1FEC" w:rsidRPr="009615FD" w:rsidRDefault="00EE1FEC" w:rsidP="00EE1FEC">
      <w:pPr>
        <w:pStyle w:val="2"/>
        <w:numPr>
          <w:ilvl w:val="1"/>
          <w:numId w:val="13"/>
        </w:numPr>
        <w:rPr>
          <w:rFonts w:ascii="Book Antiqua" w:hAnsi="Book Antiqua"/>
        </w:rPr>
      </w:pPr>
      <w:bookmarkStart w:id="40" w:name="_Toc8158094"/>
      <w:r w:rsidRPr="009615FD">
        <w:rPr>
          <w:rFonts w:ascii="Book Antiqua" w:hAnsi="Book Antiqua"/>
        </w:rPr>
        <w:t>文档模板管理</w:t>
      </w:r>
      <w:bookmarkEnd w:id="40"/>
    </w:p>
    <w:p w14:paraId="2C58143D" w14:textId="77777777" w:rsidR="00EE1FEC" w:rsidRPr="009615FD" w:rsidRDefault="00EE1FEC" w:rsidP="00403373">
      <w:pPr>
        <w:spacing w:line="360" w:lineRule="auto"/>
        <w:rPr>
          <w:rFonts w:ascii="Book Antiqua" w:hAnsi="Book Antiqua"/>
          <w:b/>
        </w:rPr>
      </w:pPr>
      <w:r w:rsidRPr="009615FD">
        <w:rPr>
          <w:rFonts w:ascii="Book Antiqua" w:hAnsi="Book Antiqua"/>
          <w:b/>
          <w:highlight w:val="lightGray"/>
        </w:rPr>
        <w:t>功能介绍</w:t>
      </w:r>
    </w:p>
    <w:p w14:paraId="7E7A621D" w14:textId="7A7F262B" w:rsidR="00EE1FEC" w:rsidRPr="009615FD" w:rsidRDefault="00EE1FEC" w:rsidP="00EE1FEC">
      <w:pPr>
        <w:pStyle w:val="af6"/>
        <w:shd w:val="clear" w:color="auto" w:fill="FFFFFF"/>
        <w:spacing w:before="150" w:beforeAutospacing="0" w:after="0" w:afterAutospacing="0"/>
        <w:rPr>
          <w:rFonts w:ascii="Book Antiqua" w:hAnsi="Book Antiqua"/>
        </w:rPr>
      </w:pPr>
      <w:r w:rsidRPr="009615FD">
        <w:rPr>
          <w:rFonts w:ascii="Book Antiqua" w:hAnsi="Book Antiqua"/>
        </w:rPr>
        <w:t>通过【文档模板管理】界面，对各类文档模板的集中管理。文档模板分两大类，交易类和客户类。交易类模板按照交易类型和文档类型管理模板。客户类按照文档类型管理。</w:t>
      </w:r>
    </w:p>
    <w:p w14:paraId="3812F06A" w14:textId="77777777" w:rsidR="00EE1FEC" w:rsidRPr="009615FD" w:rsidRDefault="00EE1FEC" w:rsidP="00EE1FEC">
      <w:pPr>
        <w:pStyle w:val="af6"/>
        <w:shd w:val="clear" w:color="auto" w:fill="FFFFFF"/>
        <w:spacing w:before="150" w:beforeAutospacing="0" w:after="0" w:afterAutospacing="0"/>
        <w:rPr>
          <w:rFonts w:ascii="Book Antiqua" w:hAnsi="Book Antiqua"/>
        </w:rPr>
      </w:pPr>
      <w:r w:rsidRPr="009615FD">
        <w:rPr>
          <w:rFonts w:ascii="Book Antiqua" w:hAnsi="Book Antiqua"/>
        </w:rPr>
        <w:t>系统默认每类文档当前仅有一个模板。系统不支持模板版本，即系统不保存模板的历史，只保留当前最新版本。</w:t>
      </w:r>
    </w:p>
    <w:p w14:paraId="4A0D2321" w14:textId="08886FDC" w:rsidR="00EE1FEC" w:rsidRPr="009615FD" w:rsidRDefault="00EE1FEC" w:rsidP="00403373">
      <w:pPr>
        <w:spacing w:line="360" w:lineRule="auto"/>
        <w:rPr>
          <w:rFonts w:ascii="Book Antiqua" w:hAnsi="Book Antiqua"/>
          <w:b/>
          <w:shd w:val="pct15" w:color="auto" w:fill="FFFFFF"/>
        </w:rPr>
      </w:pPr>
      <w:r w:rsidRPr="009615FD">
        <w:rPr>
          <w:rFonts w:ascii="Book Antiqua" w:hAnsi="Book Antiqua"/>
          <w:b/>
          <w:shd w:val="pct15" w:color="auto" w:fill="FFFFFF"/>
        </w:rPr>
        <w:t>操作说明</w:t>
      </w:r>
    </w:p>
    <w:p w14:paraId="52162F41" w14:textId="70A293BC" w:rsidR="00EE1FEC" w:rsidRPr="009615FD" w:rsidRDefault="00EE1FEC" w:rsidP="00DB49C0">
      <w:pPr>
        <w:jc w:val="left"/>
        <w:rPr>
          <w:rFonts w:ascii="Book Antiqua" w:hAnsi="Book Antiqua"/>
        </w:rPr>
      </w:pPr>
      <w:r w:rsidRPr="009615FD">
        <w:rPr>
          <w:rFonts w:ascii="Book Antiqua" w:hAnsi="Book Antiqua"/>
        </w:rPr>
        <w:t>在该文档模板管理界面中，针对其交易类型和文档类型进行模板的上传，如图</w:t>
      </w:r>
      <w:r w:rsidRPr="009615FD">
        <w:rPr>
          <w:rFonts w:ascii="Book Antiqua" w:hAnsi="Book Antiqua"/>
        </w:rPr>
        <w:t>2-9-1</w:t>
      </w:r>
      <w:r w:rsidRPr="009615FD">
        <w:rPr>
          <w:rFonts w:ascii="Book Antiqua" w:hAnsi="Book Antiqua"/>
        </w:rPr>
        <w:t>所示，</w:t>
      </w:r>
    </w:p>
    <w:p w14:paraId="280A7C93" w14:textId="667605CC" w:rsidR="00EE1FEC" w:rsidRPr="009615FD" w:rsidRDefault="00EE1FEC" w:rsidP="00DB49C0">
      <w:pPr>
        <w:jc w:val="left"/>
        <w:rPr>
          <w:rFonts w:ascii="Book Antiqua" w:hAnsi="Book Antiqua"/>
        </w:rPr>
      </w:pPr>
      <w:r w:rsidRPr="009615FD">
        <w:rPr>
          <w:rFonts w:ascii="Book Antiqua" w:hAnsi="Book Antiqua"/>
          <w:noProof/>
        </w:rPr>
        <w:drawing>
          <wp:inline distT="0" distB="0" distL="0" distR="0" wp14:anchorId="0B5CF6DB" wp14:editId="351D3CAC">
            <wp:extent cx="5274310" cy="199771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97710"/>
                    </a:xfrm>
                    <a:prstGeom prst="rect">
                      <a:avLst/>
                    </a:prstGeom>
                  </pic:spPr>
                </pic:pic>
              </a:graphicData>
            </a:graphic>
          </wp:inline>
        </w:drawing>
      </w:r>
    </w:p>
    <w:p w14:paraId="58C95F0B" w14:textId="165BCD14" w:rsidR="00EE1FEC" w:rsidRPr="009615FD" w:rsidRDefault="00EE1FEC" w:rsidP="00EE1FEC">
      <w:pPr>
        <w:jc w:val="center"/>
        <w:rPr>
          <w:rFonts w:ascii="Book Antiqua" w:hAnsi="Book Antiqua"/>
        </w:rPr>
      </w:pPr>
      <w:r w:rsidRPr="009615FD">
        <w:rPr>
          <w:rFonts w:ascii="Book Antiqua" w:hAnsi="Book Antiqua"/>
        </w:rPr>
        <w:t>图</w:t>
      </w:r>
      <w:r w:rsidRPr="009615FD">
        <w:rPr>
          <w:rFonts w:ascii="Book Antiqua" w:hAnsi="Book Antiqua"/>
        </w:rPr>
        <w:t xml:space="preserve"> 2-9-1</w:t>
      </w:r>
    </w:p>
    <w:p w14:paraId="5AD7254C" w14:textId="2B850131" w:rsidR="00EE1FEC" w:rsidRPr="009615FD" w:rsidRDefault="00EE1FEC" w:rsidP="00EE1FEC">
      <w:pPr>
        <w:rPr>
          <w:rFonts w:ascii="Book Antiqua" w:hAnsi="Book Antiqua"/>
        </w:rPr>
      </w:pPr>
      <w:r w:rsidRPr="009615FD">
        <w:rPr>
          <w:rFonts w:ascii="Book Antiqua" w:hAnsi="Book Antiqua"/>
        </w:rPr>
        <w:lastRenderedPageBreak/>
        <w:t>其中的操作按钮为：</w:t>
      </w:r>
    </w:p>
    <w:p w14:paraId="288B8341" w14:textId="3802AD3C" w:rsidR="00EE1FEC" w:rsidRPr="009615FD" w:rsidRDefault="00EE1FEC" w:rsidP="00EE1FEC">
      <w:pPr>
        <w:rPr>
          <w:rFonts w:ascii="Book Antiqua" w:hAnsi="Book Antiqua"/>
        </w:rPr>
      </w:pPr>
      <w:r w:rsidRPr="009615FD">
        <w:rPr>
          <w:rFonts w:ascii="Book Antiqua" w:hAnsi="Book Antiqua"/>
          <w:bdr w:val="single" w:sz="4" w:space="0" w:color="auto"/>
          <w:shd w:val="pct15" w:color="auto" w:fill="FFFFFF"/>
        </w:rPr>
        <w:t>查看：</w:t>
      </w:r>
      <w:r w:rsidRPr="009615FD">
        <w:rPr>
          <w:rFonts w:ascii="Book Antiqua" w:hAnsi="Book Antiqua"/>
        </w:rPr>
        <w:t>下载现系统中该交易类型和该文档类型已上传的文档模板</w:t>
      </w:r>
    </w:p>
    <w:p w14:paraId="59BCB116" w14:textId="09D81C2C" w:rsidR="00EE1FEC" w:rsidRPr="009615FD" w:rsidRDefault="00EE1FEC" w:rsidP="00EE1FEC">
      <w:pPr>
        <w:rPr>
          <w:rFonts w:ascii="Book Antiqua" w:hAnsi="Book Antiqua"/>
        </w:rPr>
      </w:pPr>
      <w:r w:rsidRPr="009615FD">
        <w:rPr>
          <w:rFonts w:ascii="Book Antiqua" w:hAnsi="Book Antiqua"/>
          <w:bdr w:val="single" w:sz="4" w:space="0" w:color="auto"/>
          <w:shd w:val="pct15" w:color="auto" w:fill="FFFFFF"/>
        </w:rPr>
        <w:t>更新：</w:t>
      </w:r>
      <w:r w:rsidRPr="009615FD">
        <w:rPr>
          <w:rFonts w:ascii="Book Antiqua" w:hAnsi="Book Antiqua"/>
        </w:rPr>
        <w:t>针对该交易类型和该文档类型再次进行模板的上传，并覆盖之前的文档</w:t>
      </w:r>
    </w:p>
    <w:p w14:paraId="42BD6E9E" w14:textId="2C24FA9C" w:rsidR="00EE1FEC" w:rsidRPr="009615FD" w:rsidRDefault="00EE1FEC" w:rsidP="00EE1FEC">
      <w:pPr>
        <w:rPr>
          <w:rFonts w:ascii="Book Antiqua" w:hAnsi="Book Antiqua"/>
        </w:rPr>
      </w:pPr>
      <w:r w:rsidRPr="009615FD">
        <w:rPr>
          <w:rFonts w:ascii="Book Antiqua" w:hAnsi="Book Antiqua"/>
          <w:bdr w:val="single" w:sz="4" w:space="0" w:color="auto"/>
          <w:shd w:val="pct15" w:color="auto" w:fill="FFFFFF"/>
        </w:rPr>
        <w:t>上传：</w:t>
      </w:r>
      <w:r w:rsidRPr="009615FD">
        <w:rPr>
          <w:rFonts w:ascii="Book Antiqua" w:hAnsi="Book Antiqua"/>
        </w:rPr>
        <w:t>该交易类型和该文档类型进行文档的第一次上传</w:t>
      </w:r>
    </w:p>
    <w:p w14:paraId="21AF0FE3" w14:textId="161BB4D7" w:rsidR="00EE1FEC" w:rsidRPr="009615FD" w:rsidRDefault="00EE1FEC" w:rsidP="00403373">
      <w:pPr>
        <w:rPr>
          <w:rFonts w:ascii="Book Antiqua" w:hAnsi="Book Antiqua"/>
        </w:rPr>
      </w:pPr>
      <w:r w:rsidRPr="009615FD">
        <w:rPr>
          <w:rFonts w:ascii="Book Antiqua" w:hAnsi="Book Antiqua"/>
          <w:bdr w:val="single" w:sz="4" w:space="0" w:color="auto"/>
          <w:shd w:val="pct15" w:color="auto" w:fill="FFFFFF"/>
        </w:rPr>
        <w:t>删除：</w:t>
      </w:r>
      <w:r w:rsidRPr="009615FD">
        <w:rPr>
          <w:rFonts w:ascii="Book Antiqua" w:hAnsi="Book Antiqua"/>
        </w:rPr>
        <w:t>删除该交易模板</w:t>
      </w:r>
    </w:p>
    <w:p w14:paraId="1EF41D96" w14:textId="7B06CE64" w:rsidR="001E4F4F" w:rsidRPr="009615FD" w:rsidRDefault="00447584" w:rsidP="000575F2">
      <w:pPr>
        <w:pStyle w:val="1"/>
        <w:numPr>
          <w:ilvl w:val="0"/>
          <w:numId w:val="7"/>
        </w:numPr>
        <w:rPr>
          <w:rFonts w:ascii="Book Antiqua" w:hAnsi="Book Antiqua"/>
        </w:rPr>
      </w:pPr>
      <w:bookmarkStart w:id="41" w:name="_Toc8158095"/>
      <w:r w:rsidRPr="009615FD">
        <w:rPr>
          <w:rFonts w:ascii="Book Antiqua" w:hAnsi="Book Antiqua"/>
        </w:rPr>
        <w:t>定价管理</w:t>
      </w:r>
      <w:bookmarkEnd w:id="41"/>
    </w:p>
    <w:p w14:paraId="4FE0DAD9" w14:textId="77777777" w:rsidR="00607303" w:rsidRPr="009615FD" w:rsidRDefault="00607303" w:rsidP="00607303">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42" w:name="_Toc5634026"/>
      <w:bookmarkStart w:id="43" w:name="_Toc6347022"/>
      <w:bookmarkStart w:id="44" w:name="_Toc6416838"/>
      <w:bookmarkStart w:id="45" w:name="_Toc7977040"/>
      <w:bookmarkStart w:id="46" w:name="_Toc8158096"/>
      <w:bookmarkEnd w:id="42"/>
      <w:bookmarkEnd w:id="43"/>
      <w:bookmarkEnd w:id="44"/>
      <w:bookmarkEnd w:id="45"/>
      <w:bookmarkEnd w:id="46"/>
    </w:p>
    <w:p w14:paraId="0AA905FB" w14:textId="2D4FE435" w:rsidR="00607303" w:rsidRPr="009615FD" w:rsidRDefault="00607303" w:rsidP="00607303">
      <w:pPr>
        <w:pStyle w:val="2"/>
        <w:numPr>
          <w:ilvl w:val="1"/>
          <w:numId w:val="13"/>
        </w:numPr>
        <w:rPr>
          <w:rFonts w:ascii="Book Antiqua" w:hAnsi="Book Antiqua"/>
        </w:rPr>
      </w:pPr>
      <w:bookmarkStart w:id="47" w:name="_Toc8158097"/>
      <w:r w:rsidRPr="009615FD">
        <w:rPr>
          <w:rFonts w:ascii="Book Antiqua" w:hAnsi="Book Antiqua"/>
        </w:rPr>
        <w:t>波动率曲面</w:t>
      </w:r>
      <w:bookmarkEnd w:id="47"/>
    </w:p>
    <w:p w14:paraId="3B5509A8" w14:textId="77777777" w:rsidR="00607303" w:rsidRPr="009615FD" w:rsidRDefault="00607303" w:rsidP="00607303">
      <w:pPr>
        <w:spacing w:line="360" w:lineRule="auto"/>
        <w:rPr>
          <w:rFonts w:ascii="Book Antiqua" w:hAnsi="Book Antiqua"/>
          <w:b/>
        </w:rPr>
      </w:pPr>
      <w:r w:rsidRPr="009615FD">
        <w:rPr>
          <w:rFonts w:ascii="Book Antiqua" w:hAnsi="Book Antiqua"/>
          <w:b/>
          <w:highlight w:val="lightGray"/>
        </w:rPr>
        <w:t>功能介绍</w:t>
      </w:r>
    </w:p>
    <w:p w14:paraId="486035D7" w14:textId="6B1DA1F1" w:rsidR="00607303" w:rsidRPr="009615FD" w:rsidRDefault="00607303" w:rsidP="00607303">
      <w:pPr>
        <w:spacing w:line="360" w:lineRule="auto"/>
        <w:rPr>
          <w:rFonts w:ascii="Book Antiqua" w:hAnsi="Book Antiqua"/>
        </w:rPr>
      </w:pPr>
      <w:r w:rsidRPr="009615FD">
        <w:rPr>
          <w:rFonts w:ascii="Book Antiqua" w:hAnsi="Book Antiqua"/>
        </w:rPr>
        <w:tab/>
      </w:r>
      <w:r w:rsidRPr="009615FD">
        <w:rPr>
          <w:rFonts w:ascii="Book Antiqua" w:hAnsi="Book Antiqua"/>
        </w:rPr>
        <w:t>通过【波动率曲面】界面，可</w:t>
      </w:r>
      <w:r w:rsidR="00742A84" w:rsidRPr="009615FD">
        <w:rPr>
          <w:rFonts w:ascii="Book Antiqua" w:hAnsi="Book Antiqua"/>
        </w:rPr>
        <w:t>对</w:t>
      </w:r>
      <w:r w:rsidRPr="009615FD">
        <w:rPr>
          <w:rFonts w:ascii="Book Antiqua" w:hAnsi="Book Antiqua"/>
        </w:rPr>
        <w:t>标的物波动率</w:t>
      </w:r>
      <w:r w:rsidR="00742A84" w:rsidRPr="009615FD">
        <w:rPr>
          <w:rFonts w:ascii="Book Antiqua" w:hAnsi="Book Antiqua"/>
        </w:rPr>
        <w:t>曲面进行</w:t>
      </w:r>
      <w:r w:rsidRPr="009615FD">
        <w:rPr>
          <w:rFonts w:ascii="Book Antiqua" w:hAnsi="Book Antiqua"/>
        </w:rPr>
        <w:t>管理，</w:t>
      </w:r>
      <w:r w:rsidR="0090409B" w:rsidRPr="009615FD">
        <w:rPr>
          <w:rFonts w:ascii="Book Antiqua" w:hAnsi="Book Antiqua"/>
        </w:rPr>
        <w:t>可</w:t>
      </w:r>
      <w:r w:rsidR="00742A84" w:rsidRPr="009615FD">
        <w:rPr>
          <w:rFonts w:ascii="Book Antiqua" w:hAnsi="Book Antiqua"/>
        </w:rPr>
        <w:t>创建</w:t>
      </w:r>
      <w:r w:rsidR="0090409B" w:rsidRPr="009615FD">
        <w:rPr>
          <w:rFonts w:ascii="Book Antiqua" w:hAnsi="Book Antiqua"/>
        </w:rPr>
        <w:t>系统白名单标的物的波动率曲面。</w:t>
      </w:r>
    </w:p>
    <w:p w14:paraId="37C7B84B" w14:textId="181831BD" w:rsidR="00014C28" w:rsidRPr="009615FD" w:rsidRDefault="00014C28" w:rsidP="00607303">
      <w:pPr>
        <w:spacing w:line="360" w:lineRule="auto"/>
        <w:rPr>
          <w:rFonts w:ascii="Book Antiqua" w:hAnsi="Book Antiqua"/>
          <w:b/>
          <w:highlight w:val="lightGray"/>
        </w:rPr>
      </w:pPr>
      <w:r w:rsidRPr="009615FD">
        <w:rPr>
          <w:rFonts w:ascii="Book Antiqua" w:hAnsi="Book Antiqua"/>
          <w:b/>
          <w:highlight w:val="lightGray"/>
        </w:rPr>
        <w:t>波动率定义</w:t>
      </w:r>
    </w:p>
    <w:p w14:paraId="1BC2BF43" w14:textId="77777777" w:rsidR="00014C28" w:rsidRPr="009615FD" w:rsidRDefault="00014C28" w:rsidP="00403373">
      <w:pPr>
        <w:spacing w:line="360" w:lineRule="auto"/>
        <w:rPr>
          <w:rFonts w:ascii="Book Antiqua" w:hAnsi="Book Antiqua"/>
        </w:rPr>
      </w:pPr>
      <w:r w:rsidRPr="009615FD">
        <w:rPr>
          <w:rFonts w:ascii="Book Antiqua" w:hAnsi="Book Antiqua"/>
        </w:rPr>
        <w:t>给定到期日，这一天的波动率只有在明确了到期时间如何计算才有意义。这是因为</w:t>
      </w:r>
      <w:r w:rsidRPr="009615FD">
        <w:rPr>
          <w:rFonts w:ascii="Book Antiqua" w:hAnsi="Book Antiqua"/>
        </w:rPr>
        <w:t>Black Scholes</w:t>
      </w:r>
      <w:r w:rsidRPr="009615FD">
        <w:rPr>
          <w:rFonts w:ascii="Book Antiqua" w:hAnsi="Book Antiqua"/>
        </w:rPr>
        <w:t>公式中只出现</w:t>
      </w:r>
      <w:r w:rsidRPr="009615FD">
        <w:rPr>
          <w:rFonts w:ascii="Book Antiqua" w:hAnsi="Book Antiqua"/>
        </w:rPr>
        <w:t> σ2τσ2τ </w:t>
      </w:r>
      <w:r w:rsidRPr="009615FD">
        <w:rPr>
          <w:rFonts w:ascii="Book Antiqua" w:hAnsi="Book Antiqua"/>
        </w:rPr>
        <w:t>，因此只有明确了</w:t>
      </w:r>
      <w:r w:rsidRPr="009615FD">
        <w:rPr>
          <w:rFonts w:ascii="Book Antiqua" w:hAnsi="Book Antiqua"/>
        </w:rPr>
        <w:t> </w:t>
      </w:r>
      <w:proofErr w:type="spellStart"/>
      <w:r w:rsidRPr="009615FD">
        <w:rPr>
          <w:rFonts w:ascii="Book Antiqua" w:hAnsi="Book Antiqua"/>
        </w:rPr>
        <w:t>ττ</w:t>
      </w:r>
      <w:proofErr w:type="spellEnd"/>
      <w:r w:rsidRPr="009615FD">
        <w:rPr>
          <w:rFonts w:ascii="Book Antiqua" w:hAnsi="Book Antiqua"/>
        </w:rPr>
        <w:t> </w:t>
      </w:r>
      <w:r w:rsidRPr="009615FD">
        <w:rPr>
          <w:rFonts w:ascii="Book Antiqua" w:hAnsi="Book Antiqua"/>
        </w:rPr>
        <w:t>的定义，才能定价。</w:t>
      </w:r>
    </w:p>
    <w:p w14:paraId="3086F182" w14:textId="77777777" w:rsidR="00673718" w:rsidRPr="009615FD" w:rsidRDefault="00014C28" w:rsidP="00014C28">
      <w:pPr>
        <w:spacing w:line="360" w:lineRule="auto"/>
        <w:rPr>
          <w:rFonts w:ascii="Book Antiqua" w:hAnsi="Book Antiqua"/>
        </w:rPr>
      </w:pPr>
      <w:r w:rsidRPr="009615FD">
        <w:rPr>
          <w:rFonts w:ascii="Book Antiqua" w:hAnsi="Book Antiqua"/>
        </w:rPr>
        <w:t>构造波动率曲时</w:t>
      </w:r>
      <w:r w:rsidRPr="009615FD">
        <w:rPr>
          <w:rFonts w:ascii="Book Antiqua" w:hAnsi="Book Antiqua"/>
        </w:rPr>
        <w:t> </w:t>
      </w:r>
    </w:p>
    <w:p w14:paraId="19302B3C" w14:textId="517C81A8" w:rsidR="00014C28" w:rsidRPr="009615FD" w:rsidRDefault="00014C28" w:rsidP="00403373">
      <w:pPr>
        <w:spacing w:line="360" w:lineRule="auto"/>
        <w:rPr>
          <w:rFonts w:ascii="Book Antiqua" w:hAnsi="Book Antiqua"/>
        </w:rPr>
      </w:pPr>
      <w:r w:rsidRPr="009615FD">
        <w:rPr>
          <w:rFonts w:ascii="Book Antiqua" w:hAnsi="Book Antiqua"/>
        </w:rPr>
        <w:t>σi=σ(τi)=σ(τ(T(tenori)))=σ((τ</w:t>
      </w:r>
      <w:r w:rsidRPr="009615FD">
        <w:rPr>
          <w:rFonts w:ascii="Cambria Math" w:eastAsia="MS Mincho" w:hAnsi="Cambria Math" w:cs="Cambria Math"/>
        </w:rPr>
        <w:t>∘</w:t>
      </w:r>
      <w:r w:rsidRPr="009615FD">
        <w:rPr>
          <w:rFonts w:ascii="Book Antiqua" w:hAnsi="Book Antiqua"/>
        </w:rPr>
        <w:t>T)(tenori))σi=σ(τi)=σ(τ(T(tenori)))=σ((τ</w:t>
      </w:r>
      <w:r w:rsidRPr="009615FD">
        <w:rPr>
          <w:rFonts w:ascii="Cambria Math" w:eastAsia="MS Mincho" w:hAnsi="Cambria Math" w:cs="Cambria Math"/>
        </w:rPr>
        <w:t>∘</w:t>
      </w:r>
      <w:r w:rsidRPr="009615FD">
        <w:rPr>
          <w:rFonts w:ascii="Book Antiqua" w:hAnsi="Book Antiqua"/>
        </w:rPr>
        <w:t>T)(tenori)) </w:t>
      </w:r>
      <w:r w:rsidRPr="009615FD">
        <w:rPr>
          <w:rFonts w:ascii="Book Antiqua" w:hAnsi="Book Antiqua"/>
        </w:rPr>
        <w:t>。其中</w:t>
      </w:r>
      <w:r w:rsidRPr="009615FD">
        <w:rPr>
          <w:rFonts w:ascii="Book Antiqua" w:hAnsi="Book Antiqua"/>
        </w:rPr>
        <w:t> </w:t>
      </w:r>
      <w:proofErr w:type="spellStart"/>
      <w:r w:rsidRPr="009615FD">
        <w:rPr>
          <w:rFonts w:ascii="Book Antiqua" w:hAnsi="Book Antiqua"/>
        </w:rPr>
        <w:t>ττ</w:t>
      </w:r>
      <w:proofErr w:type="spellEnd"/>
      <w:r w:rsidRPr="009615FD">
        <w:rPr>
          <w:rFonts w:ascii="Book Antiqua" w:hAnsi="Book Antiqua"/>
        </w:rPr>
        <w:t> </w:t>
      </w:r>
      <w:r w:rsidRPr="009615FD">
        <w:rPr>
          <w:rFonts w:ascii="Book Antiqua" w:hAnsi="Book Antiqua"/>
        </w:rPr>
        <w:t>将到期日转化为时间，</w:t>
      </w:r>
      <w:r w:rsidRPr="009615FD">
        <w:rPr>
          <w:rFonts w:ascii="Book Antiqua" w:hAnsi="Book Antiqua"/>
        </w:rPr>
        <w:t>T</w:t>
      </w:r>
      <w:r w:rsidRPr="009615FD">
        <w:rPr>
          <w:rFonts w:ascii="Book Antiqua" w:hAnsi="Book Antiqua"/>
        </w:rPr>
        <w:t>将期限转化为到期日。</w:t>
      </w:r>
    </w:p>
    <w:p w14:paraId="67F7519F" w14:textId="77777777" w:rsidR="00014C28" w:rsidRPr="009615FD" w:rsidRDefault="00014C28" w:rsidP="00403373">
      <w:pPr>
        <w:spacing w:line="360" w:lineRule="auto"/>
        <w:rPr>
          <w:rFonts w:ascii="Book Antiqua" w:hAnsi="Book Antiqua"/>
        </w:rPr>
      </w:pPr>
      <w:r w:rsidRPr="009615FD">
        <w:rPr>
          <w:rFonts w:ascii="Book Antiqua" w:hAnsi="Book Antiqua"/>
        </w:rPr>
        <w:t>因此插值对象实际为</w:t>
      </w:r>
      <w:r w:rsidRPr="009615FD">
        <w:rPr>
          <w:rFonts w:ascii="Book Antiqua" w:hAnsi="Book Antiqua"/>
        </w:rPr>
        <w:t> (τi,σ2iτi)=((τ</w:t>
      </w:r>
      <w:r w:rsidRPr="009615FD">
        <w:rPr>
          <w:rFonts w:ascii="Cambria Math" w:eastAsia="MS Mincho" w:hAnsi="Cambria Math" w:cs="Cambria Math"/>
        </w:rPr>
        <w:t>∘</w:t>
      </w:r>
      <w:r w:rsidRPr="009615FD">
        <w:rPr>
          <w:rFonts w:ascii="Book Antiqua" w:hAnsi="Book Antiqua"/>
        </w:rPr>
        <w:t>T)(tenori),σ2((τ</w:t>
      </w:r>
      <w:r w:rsidRPr="009615FD">
        <w:rPr>
          <w:rFonts w:ascii="Cambria Math" w:eastAsia="MS Mincho" w:hAnsi="Cambria Math" w:cs="Cambria Math"/>
        </w:rPr>
        <w:t>∘</w:t>
      </w:r>
      <w:r w:rsidRPr="009615FD">
        <w:rPr>
          <w:rFonts w:ascii="Book Antiqua" w:hAnsi="Book Antiqua"/>
        </w:rPr>
        <w:t>T)(tenori)))=((τ</w:t>
      </w:r>
      <w:r w:rsidRPr="009615FD">
        <w:rPr>
          <w:rFonts w:ascii="Cambria Math" w:eastAsia="MS Mincho" w:hAnsi="Cambria Math" w:cs="Cambria Math"/>
        </w:rPr>
        <w:t>∘</w:t>
      </w:r>
      <w:r w:rsidRPr="009615FD">
        <w:rPr>
          <w:rFonts w:ascii="Book Antiqua" w:hAnsi="Book Antiqua"/>
        </w:rPr>
        <w:t>T)(tenori),vari)(τi,σi2τi)=((τ</w:t>
      </w:r>
      <w:r w:rsidRPr="009615FD">
        <w:rPr>
          <w:rFonts w:ascii="Cambria Math" w:eastAsia="MS Mincho" w:hAnsi="Cambria Math" w:cs="Cambria Math"/>
        </w:rPr>
        <w:t>∘</w:t>
      </w:r>
      <w:r w:rsidRPr="009615FD">
        <w:rPr>
          <w:rFonts w:ascii="Book Antiqua" w:hAnsi="Book Antiqua"/>
        </w:rPr>
        <w:t>T)(tenori),σ2((τ</w:t>
      </w:r>
      <w:r w:rsidRPr="009615FD">
        <w:rPr>
          <w:rFonts w:ascii="Cambria Math" w:eastAsia="MS Mincho" w:hAnsi="Cambria Math" w:cs="Cambria Math"/>
        </w:rPr>
        <w:t>∘</w:t>
      </w:r>
      <w:r w:rsidRPr="009615FD">
        <w:rPr>
          <w:rFonts w:ascii="Book Antiqua" w:hAnsi="Book Antiqua"/>
        </w:rPr>
        <w:t>T)(tenori)))=((τ</w:t>
      </w:r>
      <w:r w:rsidRPr="009615FD">
        <w:rPr>
          <w:rFonts w:ascii="Cambria Math" w:eastAsia="MS Mincho" w:hAnsi="Cambria Math" w:cs="Cambria Math"/>
        </w:rPr>
        <w:t>∘</w:t>
      </w:r>
      <w:r w:rsidRPr="009615FD">
        <w:rPr>
          <w:rFonts w:ascii="Book Antiqua" w:hAnsi="Book Antiqua"/>
        </w:rPr>
        <w:t>T)(tenori),vari) </w:t>
      </w:r>
      <w:r w:rsidRPr="009615FD">
        <w:rPr>
          <w:rFonts w:ascii="Book Antiqua" w:hAnsi="Book Antiqua"/>
        </w:rPr>
        <w:t>。其中</w:t>
      </w:r>
      <w:proofErr w:type="spellStart"/>
      <w:r w:rsidRPr="009615FD">
        <w:rPr>
          <w:rFonts w:ascii="Book Antiqua" w:hAnsi="Book Antiqua"/>
        </w:rPr>
        <w:t>var</w:t>
      </w:r>
      <w:proofErr w:type="spellEnd"/>
      <w:r w:rsidRPr="009615FD">
        <w:rPr>
          <w:rFonts w:ascii="Book Antiqua" w:hAnsi="Book Antiqua"/>
        </w:rPr>
        <w:t>即</w:t>
      </w:r>
      <w:r w:rsidRPr="009615FD">
        <w:rPr>
          <w:rFonts w:ascii="Book Antiqua" w:hAnsi="Book Antiqua"/>
        </w:rPr>
        <w:t>variance</w:t>
      </w:r>
      <w:r w:rsidRPr="009615FD">
        <w:rPr>
          <w:rFonts w:ascii="Book Antiqua" w:hAnsi="Book Antiqua"/>
        </w:rPr>
        <w:t>。</w:t>
      </w:r>
    </w:p>
    <w:p w14:paraId="16031CC7" w14:textId="77777777" w:rsidR="00014C28" w:rsidRPr="009615FD" w:rsidRDefault="00014C28" w:rsidP="00403373">
      <w:pPr>
        <w:spacing w:line="360" w:lineRule="auto"/>
        <w:rPr>
          <w:rFonts w:ascii="Book Antiqua" w:hAnsi="Book Antiqua"/>
        </w:rPr>
      </w:pPr>
      <w:r w:rsidRPr="009615FD">
        <w:rPr>
          <w:rFonts w:ascii="Book Antiqua" w:hAnsi="Book Antiqua"/>
        </w:rPr>
        <w:t>输入到期日为</w:t>
      </w:r>
      <w:r w:rsidRPr="009615FD">
        <w:rPr>
          <w:rFonts w:ascii="Book Antiqua" w:hAnsi="Book Antiqua"/>
        </w:rPr>
        <w:t>T</w:t>
      </w:r>
      <w:r w:rsidRPr="009615FD">
        <w:rPr>
          <w:rFonts w:ascii="Book Antiqua" w:hAnsi="Book Antiqua"/>
        </w:rPr>
        <w:t>，则相应其到期时间计算也必须通过以上定义的</w:t>
      </w:r>
      <w:r w:rsidRPr="009615FD">
        <w:rPr>
          <w:rFonts w:ascii="Book Antiqua" w:hAnsi="Book Antiqua"/>
        </w:rPr>
        <w:t> </w:t>
      </w:r>
      <w:proofErr w:type="spellStart"/>
      <w:r w:rsidRPr="009615FD">
        <w:rPr>
          <w:rFonts w:ascii="Book Antiqua" w:hAnsi="Book Antiqua"/>
        </w:rPr>
        <w:t>ττ</w:t>
      </w:r>
      <w:proofErr w:type="spellEnd"/>
      <w:r w:rsidRPr="009615FD">
        <w:rPr>
          <w:rFonts w:ascii="Book Antiqua" w:hAnsi="Book Antiqua"/>
        </w:rPr>
        <w:t> </w:t>
      </w:r>
      <w:r w:rsidRPr="009615FD">
        <w:rPr>
          <w:rFonts w:ascii="Book Antiqua" w:hAnsi="Book Antiqua"/>
        </w:rPr>
        <w:t>转化为时间。</w:t>
      </w:r>
    </w:p>
    <w:p w14:paraId="1073B3DF" w14:textId="77777777" w:rsidR="00014C28" w:rsidRPr="009615FD" w:rsidRDefault="00014C28" w:rsidP="00403373">
      <w:pPr>
        <w:spacing w:line="360" w:lineRule="auto"/>
        <w:rPr>
          <w:rFonts w:ascii="Book Antiqua" w:hAnsi="Book Antiqua"/>
        </w:rPr>
      </w:pPr>
      <w:r w:rsidRPr="009615FD">
        <w:rPr>
          <w:rFonts w:ascii="Book Antiqua" w:hAnsi="Book Antiqua"/>
        </w:rPr>
        <w:t>输入为期限</w:t>
      </w:r>
      <w:r w:rsidRPr="009615FD">
        <w:rPr>
          <w:rFonts w:ascii="Book Antiqua" w:hAnsi="Book Antiqua"/>
        </w:rPr>
        <w:t>tenor</w:t>
      </w:r>
      <w:r w:rsidRPr="009615FD">
        <w:rPr>
          <w:rFonts w:ascii="Book Antiqua" w:hAnsi="Book Antiqua"/>
        </w:rPr>
        <w:t>，则通过</w:t>
      </w:r>
      <w:r w:rsidRPr="009615FD">
        <w:rPr>
          <w:rFonts w:ascii="Book Antiqua" w:hAnsi="Book Antiqua"/>
        </w:rPr>
        <w:t> (</w:t>
      </w:r>
      <w:proofErr w:type="spellStart"/>
      <w:r w:rsidRPr="009615FD">
        <w:rPr>
          <w:rFonts w:ascii="Book Antiqua" w:hAnsi="Book Antiqua"/>
        </w:rPr>
        <w:t>τ</w:t>
      </w:r>
      <w:r w:rsidRPr="009615FD">
        <w:rPr>
          <w:rFonts w:ascii="Cambria Math" w:eastAsia="MS Mincho" w:hAnsi="Cambria Math" w:cs="Cambria Math"/>
        </w:rPr>
        <w:t>∘</w:t>
      </w:r>
      <w:r w:rsidRPr="009615FD">
        <w:rPr>
          <w:rFonts w:ascii="Book Antiqua" w:hAnsi="Book Antiqua"/>
        </w:rPr>
        <w:t>T</w:t>
      </w:r>
      <w:proofErr w:type="spellEnd"/>
      <w:r w:rsidRPr="009615FD">
        <w:rPr>
          <w:rFonts w:ascii="Book Antiqua" w:hAnsi="Book Antiqua"/>
        </w:rPr>
        <w:t>)(tenor)(</w:t>
      </w:r>
      <w:proofErr w:type="spellStart"/>
      <w:r w:rsidRPr="009615FD">
        <w:rPr>
          <w:rFonts w:ascii="Book Antiqua" w:hAnsi="Book Antiqua"/>
        </w:rPr>
        <w:t>τ</w:t>
      </w:r>
      <w:r w:rsidRPr="009615FD">
        <w:rPr>
          <w:rFonts w:ascii="Cambria Math" w:eastAsia="MS Mincho" w:hAnsi="Cambria Math" w:cs="Cambria Math"/>
        </w:rPr>
        <w:t>∘</w:t>
      </w:r>
      <w:r w:rsidRPr="009615FD">
        <w:rPr>
          <w:rFonts w:ascii="Book Antiqua" w:hAnsi="Book Antiqua"/>
        </w:rPr>
        <w:t>T</w:t>
      </w:r>
      <w:proofErr w:type="spellEnd"/>
      <w:r w:rsidRPr="009615FD">
        <w:rPr>
          <w:rFonts w:ascii="Book Antiqua" w:hAnsi="Book Antiqua"/>
        </w:rPr>
        <w:t>)(tenor) </w:t>
      </w:r>
      <w:r w:rsidRPr="009615FD">
        <w:rPr>
          <w:rFonts w:ascii="Book Antiqua" w:hAnsi="Book Antiqua"/>
        </w:rPr>
        <w:t>转化为时间。</w:t>
      </w:r>
    </w:p>
    <w:p w14:paraId="41C8209E" w14:textId="77777777" w:rsidR="00014C28" w:rsidRPr="009615FD" w:rsidRDefault="00014C28" w:rsidP="00403373">
      <w:pPr>
        <w:spacing w:line="360" w:lineRule="auto"/>
        <w:rPr>
          <w:rFonts w:ascii="Book Antiqua" w:hAnsi="Book Antiqua"/>
        </w:rPr>
      </w:pPr>
      <w:r w:rsidRPr="009615FD">
        <w:rPr>
          <w:rFonts w:ascii="Book Antiqua" w:hAnsi="Book Antiqua"/>
        </w:rPr>
        <w:t>因此波动率在时间上的插值取决于期限到日期的计算规则和日期到时间的计算规则。这两条规则保证了波动率的输入和插值后的输出是一致的。</w:t>
      </w:r>
    </w:p>
    <w:p w14:paraId="3598267D" w14:textId="77777777" w:rsidR="00014C28" w:rsidRPr="009615FD" w:rsidRDefault="00014C28" w:rsidP="00403373">
      <w:pPr>
        <w:spacing w:line="360" w:lineRule="auto"/>
        <w:rPr>
          <w:rFonts w:ascii="Book Antiqua" w:hAnsi="Book Antiqua"/>
        </w:rPr>
      </w:pPr>
      <w:r w:rsidRPr="009615FD">
        <w:rPr>
          <w:rFonts w:ascii="Book Antiqua" w:hAnsi="Book Antiqua"/>
        </w:rPr>
        <w:t>在具体应用中，</w:t>
      </w:r>
      <w:r w:rsidRPr="009615FD">
        <w:rPr>
          <w:rFonts w:ascii="Book Antiqua" w:hAnsi="Book Antiqua"/>
        </w:rPr>
        <w:t> </w:t>
      </w:r>
      <w:proofErr w:type="spellStart"/>
      <w:r w:rsidRPr="009615FD">
        <w:rPr>
          <w:rFonts w:ascii="Book Antiqua" w:hAnsi="Book Antiqua"/>
        </w:rPr>
        <w:t>ττ</w:t>
      </w:r>
      <w:proofErr w:type="spellEnd"/>
      <w:r w:rsidRPr="009615FD">
        <w:rPr>
          <w:rFonts w:ascii="Book Antiqua" w:hAnsi="Book Antiqua"/>
        </w:rPr>
        <w:t> </w:t>
      </w:r>
      <w:r w:rsidRPr="009615FD">
        <w:rPr>
          <w:rFonts w:ascii="Book Antiqua" w:hAnsi="Book Antiqua"/>
        </w:rPr>
        <w:t>很可能是根据</w:t>
      </w:r>
      <w:proofErr w:type="spellStart"/>
      <w:r w:rsidRPr="009615FD">
        <w:rPr>
          <w:rFonts w:ascii="Book Antiqua" w:hAnsi="Book Antiqua"/>
        </w:rPr>
        <w:t>vol</w:t>
      </w:r>
      <w:proofErr w:type="spellEnd"/>
      <w:r w:rsidRPr="009615FD">
        <w:rPr>
          <w:rFonts w:ascii="Book Antiqua" w:hAnsi="Book Antiqua"/>
        </w:rPr>
        <w:t xml:space="preserve"> calendar</w:t>
      </w:r>
      <w:r w:rsidRPr="009615FD">
        <w:rPr>
          <w:rFonts w:ascii="Book Antiqua" w:hAnsi="Book Antiqua"/>
        </w:rPr>
        <w:t>加权后的天数，</w:t>
      </w:r>
      <w:r w:rsidRPr="009615FD">
        <w:rPr>
          <w:rFonts w:ascii="Book Antiqua" w:hAnsi="Book Antiqua"/>
        </w:rPr>
        <w:t>T</w:t>
      </w:r>
      <w:r w:rsidRPr="009615FD">
        <w:rPr>
          <w:rFonts w:ascii="Book Antiqua" w:hAnsi="Book Antiqua"/>
        </w:rPr>
        <w:t>为根据交易日计算的到期天数。</w:t>
      </w:r>
    </w:p>
    <w:p w14:paraId="7338D48F" w14:textId="77777777" w:rsidR="00014C28" w:rsidRPr="009615FD" w:rsidRDefault="00014C28" w:rsidP="00607303">
      <w:pPr>
        <w:spacing w:line="360" w:lineRule="auto"/>
        <w:rPr>
          <w:rFonts w:ascii="Book Antiqua" w:hAnsi="Book Antiqua"/>
        </w:rPr>
      </w:pPr>
    </w:p>
    <w:p w14:paraId="2DFE61B5" w14:textId="77777777" w:rsidR="00607303" w:rsidRPr="009615FD" w:rsidRDefault="00607303" w:rsidP="00607303">
      <w:pPr>
        <w:rPr>
          <w:rFonts w:ascii="Book Antiqua" w:hAnsi="Book Antiqua"/>
          <w:b/>
        </w:rPr>
      </w:pPr>
      <w:r w:rsidRPr="009615FD">
        <w:rPr>
          <w:rFonts w:ascii="Book Antiqua" w:hAnsi="Book Antiqua"/>
          <w:b/>
          <w:highlight w:val="lightGray"/>
        </w:rPr>
        <w:lastRenderedPageBreak/>
        <w:t>操作说明</w:t>
      </w:r>
    </w:p>
    <w:p w14:paraId="6CF29773" w14:textId="6ADA7D14" w:rsidR="00607303" w:rsidRPr="009615FD" w:rsidRDefault="00533C4B" w:rsidP="0090409B">
      <w:pPr>
        <w:pStyle w:val="3"/>
        <w:numPr>
          <w:ilvl w:val="2"/>
          <w:numId w:val="13"/>
        </w:numPr>
        <w:rPr>
          <w:rFonts w:ascii="Book Antiqua" w:hAnsi="Book Antiqua"/>
        </w:rPr>
      </w:pPr>
      <w:bookmarkStart w:id="48" w:name="_Toc8158098"/>
      <w:r w:rsidRPr="009615FD">
        <w:rPr>
          <w:rFonts w:ascii="Book Antiqua" w:hAnsi="Book Antiqua"/>
        </w:rPr>
        <w:t>加载</w:t>
      </w:r>
      <w:r w:rsidR="0090409B" w:rsidRPr="009615FD">
        <w:rPr>
          <w:rFonts w:ascii="Book Antiqua" w:hAnsi="Book Antiqua"/>
        </w:rPr>
        <w:t>标的物</w:t>
      </w:r>
      <w:r w:rsidRPr="009615FD">
        <w:rPr>
          <w:rFonts w:ascii="Book Antiqua" w:hAnsi="Book Antiqua"/>
        </w:rPr>
        <w:t>波动率曲面</w:t>
      </w:r>
      <w:bookmarkEnd w:id="48"/>
    </w:p>
    <w:p w14:paraId="1D8089D1" w14:textId="09C0B999" w:rsidR="0090409B" w:rsidRPr="009615FD" w:rsidRDefault="0090409B" w:rsidP="0090409B">
      <w:pPr>
        <w:rPr>
          <w:rFonts w:ascii="Book Antiqua" w:hAnsi="Book Antiqua"/>
        </w:rPr>
      </w:pPr>
      <w:r w:rsidRPr="009615FD">
        <w:rPr>
          <w:rFonts w:ascii="Book Antiqua" w:hAnsi="Book Antiqua"/>
        </w:rPr>
        <w:t>【定价管理】</w:t>
      </w:r>
      <w:r w:rsidRPr="009615FD">
        <w:rPr>
          <w:rFonts w:ascii="Book Antiqua" w:hAnsi="Book Antiqua"/>
        </w:rPr>
        <w:t>-</w:t>
      </w:r>
      <w:r w:rsidRPr="009615FD">
        <w:rPr>
          <w:rFonts w:ascii="Book Antiqua" w:hAnsi="Book Antiqua"/>
        </w:rPr>
        <w:t>【波动率曲面】</w:t>
      </w:r>
      <w:r w:rsidR="00742A84" w:rsidRPr="009615FD">
        <w:rPr>
          <w:rFonts w:ascii="Book Antiqua" w:hAnsi="Book Antiqua"/>
        </w:rPr>
        <w:t>页面中左侧为每个用户关注的波动率曲面标的物。如果需要查看的波动率曲面标的物不在列表中，</w:t>
      </w:r>
      <w:r w:rsidRPr="009615FD">
        <w:rPr>
          <w:rFonts w:ascii="Book Antiqua" w:hAnsi="Book Antiqua"/>
        </w:rPr>
        <w:t>点击左上角的</w:t>
      </w:r>
      <w:r w:rsidRPr="009615FD">
        <w:rPr>
          <w:rFonts w:ascii="Book Antiqua" w:hAnsi="Book Antiqua"/>
          <w:bdr w:val="single" w:sz="4" w:space="0" w:color="auto"/>
          <w:shd w:val="pct15" w:color="auto" w:fill="FFFFFF"/>
        </w:rPr>
        <w:t>新建</w:t>
      </w:r>
      <w:r w:rsidRPr="009615FD">
        <w:rPr>
          <w:rFonts w:ascii="Book Antiqua" w:hAnsi="Book Antiqua"/>
        </w:rPr>
        <w:t>按钮，在弹出的对话框中，选择标的物代码，如图</w:t>
      </w:r>
      <w:r w:rsidRPr="009615FD">
        <w:rPr>
          <w:rFonts w:ascii="Book Antiqua" w:hAnsi="Book Antiqua"/>
        </w:rPr>
        <w:t>3-1-1</w:t>
      </w:r>
      <w:r w:rsidRPr="009615FD">
        <w:rPr>
          <w:rFonts w:ascii="Book Antiqua" w:hAnsi="Book Antiqua"/>
        </w:rPr>
        <w:t>所示，点击</w:t>
      </w:r>
      <w:r w:rsidRPr="009615FD">
        <w:rPr>
          <w:rFonts w:ascii="Book Antiqua" w:hAnsi="Book Antiqua"/>
          <w:bdr w:val="single" w:sz="4" w:space="0" w:color="auto"/>
          <w:shd w:val="pct15" w:color="auto" w:fill="FFFFFF"/>
        </w:rPr>
        <w:t>确认</w:t>
      </w:r>
      <w:r w:rsidRPr="009615FD">
        <w:rPr>
          <w:rFonts w:ascii="Book Antiqua" w:hAnsi="Book Antiqua"/>
        </w:rPr>
        <w:t>按钮</w:t>
      </w:r>
      <w:r w:rsidR="00742A84" w:rsidRPr="009615FD">
        <w:rPr>
          <w:rFonts w:ascii="Book Antiqua" w:hAnsi="Book Antiqua"/>
        </w:rPr>
        <w:t>即</w:t>
      </w:r>
      <w:r w:rsidRPr="009615FD">
        <w:rPr>
          <w:rFonts w:ascii="Book Antiqua" w:hAnsi="Book Antiqua"/>
        </w:rPr>
        <w:t>可</w:t>
      </w:r>
      <w:r w:rsidR="00742A84" w:rsidRPr="009615FD">
        <w:rPr>
          <w:rFonts w:ascii="Book Antiqua" w:hAnsi="Book Antiqua"/>
        </w:rPr>
        <w:t>将选中</w:t>
      </w:r>
      <w:r w:rsidRPr="009615FD">
        <w:rPr>
          <w:rFonts w:ascii="Book Antiqua" w:hAnsi="Book Antiqua"/>
        </w:rPr>
        <w:t>标的物的</w:t>
      </w:r>
      <w:r w:rsidR="00742A84" w:rsidRPr="009615FD">
        <w:rPr>
          <w:rFonts w:ascii="Book Antiqua" w:hAnsi="Book Antiqua"/>
        </w:rPr>
        <w:t>放入关注列表</w:t>
      </w:r>
      <w:r w:rsidRPr="009615FD">
        <w:rPr>
          <w:rFonts w:ascii="Book Antiqua" w:hAnsi="Book Antiqua"/>
        </w:rPr>
        <w:t>，点击</w:t>
      </w:r>
      <w:r w:rsidRPr="009615FD">
        <w:rPr>
          <w:rFonts w:ascii="Book Antiqua" w:hAnsi="Book Antiqua"/>
          <w:bdr w:val="single" w:sz="4" w:space="0" w:color="auto"/>
          <w:shd w:val="pct15" w:color="auto" w:fill="FFFFFF"/>
        </w:rPr>
        <w:t>取消</w:t>
      </w:r>
      <w:r w:rsidRPr="009615FD">
        <w:rPr>
          <w:rFonts w:ascii="Book Antiqua" w:hAnsi="Book Antiqua"/>
        </w:rPr>
        <w:t>按钮即可取消操作。</w:t>
      </w:r>
      <w:r w:rsidR="00533C4B" w:rsidRPr="009615FD">
        <w:rPr>
          <w:rFonts w:ascii="Book Antiqua" w:hAnsi="Book Antiqua"/>
        </w:rPr>
        <w:t>点击需要查看的波动率曲面标的物，并选择波动率曲面分组后，即加载并显示改标的物最新波动率曲面。</w:t>
      </w:r>
    </w:p>
    <w:p w14:paraId="17204C0F" w14:textId="419CD47C" w:rsidR="0090409B" w:rsidRPr="009615FD" w:rsidRDefault="0090409B" w:rsidP="0090409B">
      <w:pPr>
        <w:rPr>
          <w:rFonts w:ascii="Book Antiqua" w:hAnsi="Book Antiqua"/>
        </w:rPr>
      </w:pPr>
    </w:p>
    <w:p w14:paraId="55A21D92" w14:textId="569D89E8" w:rsidR="00332BAE" w:rsidRPr="009615FD" w:rsidRDefault="00332BAE" w:rsidP="0090409B">
      <w:pPr>
        <w:rPr>
          <w:rFonts w:ascii="Book Antiqua" w:hAnsi="Book Antiqua"/>
        </w:rPr>
      </w:pPr>
      <w:r w:rsidRPr="009615FD">
        <w:rPr>
          <w:rFonts w:ascii="Book Antiqua" w:hAnsi="Book Antiqua"/>
          <w:noProof/>
        </w:rPr>
        <w:drawing>
          <wp:inline distT="0" distB="0" distL="0" distR="0" wp14:anchorId="74C067C3" wp14:editId="77139C57">
            <wp:extent cx="5274310" cy="251650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6505"/>
                    </a:xfrm>
                    <a:prstGeom prst="rect">
                      <a:avLst/>
                    </a:prstGeom>
                  </pic:spPr>
                </pic:pic>
              </a:graphicData>
            </a:graphic>
          </wp:inline>
        </w:drawing>
      </w:r>
    </w:p>
    <w:p w14:paraId="2C9EB01C" w14:textId="3C4EA402" w:rsidR="0090409B" w:rsidRPr="009615FD" w:rsidRDefault="0090409B" w:rsidP="0090409B">
      <w:pPr>
        <w:jc w:val="center"/>
        <w:rPr>
          <w:rFonts w:ascii="Book Antiqua" w:hAnsi="Book Antiqua"/>
        </w:rPr>
      </w:pPr>
      <w:r w:rsidRPr="009615FD">
        <w:rPr>
          <w:rFonts w:ascii="Book Antiqua" w:hAnsi="Book Antiqua"/>
        </w:rPr>
        <w:t>图</w:t>
      </w:r>
      <w:r w:rsidRPr="009615FD">
        <w:rPr>
          <w:rFonts w:ascii="Book Antiqua" w:hAnsi="Book Antiqua"/>
        </w:rPr>
        <w:t xml:space="preserve"> 3-1-1</w:t>
      </w:r>
    </w:p>
    <w:p w14:paraId="2594330B" w14:textId="77777777" w:rsidR="00831D3E" w:rsidRPr="009615FD" w:rsidRDefault="00831D3E" w:rsidP="00831D3E">
      <w:pPr>
        <w:pStyle w:val="af6"/>
        <w:rPr>
          <w:rFonts w:ascii="Book Antiqua" w:hAnsi="Book Antiqua"/>
        </w:rPr>
      </w:pPr>
      <w:r w:rsidRPr="009615FD">
        <w:rPr>
          <w:rFonts w:ascii="Book Antiqua" w:hAnsi="Book Antiqua"/>
        </w:rPr>
        <w:t>对每个标的物，系统维护</w:t>
      </w:r>
      <w:r w:rsidRPr="009615FD">
        <w:rPr>
          <w:rFonts w:ascii="Book Antiqua" w:hAnsi="Book Antiqua"/>
        </w:rPr>
        <w:t>6</w:t>
      </w:r>
      <w:r w:rsidRPr="009615FD">
        <w:rPr>
          <w:rFonts w:ascii="Book Antiqua" w:hAnsi="Book Antiqua"/>
        </w:rPr>
        <w:t>套波动率曲面。</w:t>
      </w:r>
    </w:p>
    <w:p w14:paraId="4176E737" w14:textId="77777777" w:rsidR="00831D3E" w:rsidRPr="009615FD" w:rsidRDefault="00831D3E" w:rsidP="00831D3E">
      <w:pPr>
        <w:pStyle w:val="af6"/>
        <w:rPr>
          <w:rFonts w:ascii="Book Antiqua" w:hAnsi="Book Antiqua"/>
        </w:rPr>
      </w:pPr>
      <w:r w:rsidRPr="009615FD">
        <w:rPr>
          <w:rFonts w:ascii="Book Antiqua" w:hAnsi="Book Antiqua"/>
        </w:rPr>
        <w:t>6</w:t>
      </w:r>
      <w:r w:rsidRPr="009615FD">
        <w:rPr>
          <w:rFonts w:ascii="Book Antiqua" w:hAnsi="Book Antiqua"/>
        </w:rPr>
        <w:t>套：</w:t>
      </w:r>
      <w:r w:rsidRPr="009615FD">
        <w:rPr>
          <w:rFonts w:ascii="Book Antiqua" w:hAnsi="Book Antiqua"/>
        </w:rPr>
        <w:t>bid</w:t>
      </w:r>
      <w:r w:rsidRPr="009615FD">
        <w:rPr>
          <w:rFonts w:ascii="Book Antiqua" w:hAnsi="Book Antiqua"/>
        </w:rPr>
        <w:t>、</w:t>
      </w:r>
      <w:r w:rsidRPr="009615FD">
        <w:rPr>
          <w:rFonts w:ascii="Book Antiqua" w:hAnsi="Book Antiqua"/>
        </w:rPr>
        <w:t>ask</w:t>
      </w:r>
      <w:r w:rsidRPr="009615FD">
        <w:rPr>
          <w:rFonts w:ascii="Book Antiqua" w:hAnsi="Book Antiqua"/>
        </w:rPr>
        <w:t>、</w:t>
      </w:r>
      <w:r w:rsidRPr="009615FD">
        <w:rPr>
          <w:rFonts w:ascii="Book Antiqua" w:hAnsi="Book Antiqua"/>
        </w:rPr>
        <w:t>fair</w:t>
      </w:r>
      <w:r w:rsidRPr="009615FD">
        <w:rPr>
          <w:rFonts w:ascii="Book Antiqua" w:hAnsi="Book Antiqua"/>
        </w:rPr>
        <w:t>、</w:t>
      </w:r>
      <w:r w:rsidRPr="009615FD">
        <w:rPr>
          <w:rFonts w:ascii="Book Antiqua" w:hAnsi="Book Antiqua"/>
        </w:rPr>
        <w:t>risk</w:t>
      </w:r>
      <w:r w:rsidRPr="009615FD">
        <w:rPr>
          <w:rFonts w:ascii="Book Antiqua" w:hAnsi="Book Antiqua"/>
        </w:rPr>
        <w:t>、</w:t>
      </w:r>
      <w:r w:rsidRPr="009615FD">
        <w:rPr>
          <w:rFonts w:ascii="Book Antiqua" w:hAnsi="Book Antiqua"/>
        </w:rPr>
        <w:t>valuation</w:t>
      </w:r>
      <w:r w:rsidRPr="009615FD">
        <w:rPr>
          <w:rFonts w:ascii="Book Antiqua" w:hAnsi="Book Antiqua"/>
        </w:rPr>
        <w:t>、</w:t>
      </w:r>
      <w:r w:rsidRPr="009615FD">
        <w:rPr>
          <w:rFonts w:ascii="Book Antiqua" w:hAnsi="Book Antiqua"/>
        </w:rPr>
        <w:t>other</w:t>
      </w:r>
    </w:p>
    <w:p w14:paraId="099107FE" w14:textId="77777777" w:rsidR="00831D3E" w:rsidRPr="009615FD" w:rsidRDefault="00831D3E" w:rsidP="00831D3E">
      <w:pPr>
        <w:pStyle w:val="af6"/>
        <w:rPr>
          <w:rFonts w:ascii="Book Antiqua" w:hAnsi="Book Antiqua"/>
        </w:rPr>
      </w:pPr>
      <w:r w:rsidRPr="009615FD">
        <w:rPr>
          <w:rFonts w:ascii="Book Antiqua" w:hAnsi="Book Antiqua"/>
        </w:rPr>
        <w:t>具体描述：</w:t>
      </w:r>
      <w:r w:rsidRPr="009615FD">
        <w:rPr>
          <w:rFonts w:ascii="Book Antiqua" w:hAnsi="Book Antiqua"/>
        </w:rPr>
        <w:t>bid</w:t>
      </w:r>
      <w:r w:rsidRPr="009615FD">
        <w:rPr>
          <w:rFonts w:ascii="Book Antiqua" w:hAnsi="Book Antiqua"/>
        </w:rPr>
        <w:t>：根据市场的买入价拟合出来的波动率曲线</w:t>
      </w:r>
    </w:p>
    <w:p w14:paraId="1BEC5B0A" w14:textId="77777777" w:rsidR="00831D3E" w:rsidRPr="009615FD" w:rsidRDefault="00831D3E" w:rsidP="00831D3E">
      <w:pPr>
        <w:pStyle w:val="af6"/>
        <w:rPr>
          <w:rFonts w:ascii="Book Antiqua" w:hAnsi="Book Antiqua"/>
        </w:rPr>
      </w:pPr>
      <w:r w:rsidRPr="009615FD">
        <w:rPr>
          <w:rFonts w:ascii="Book Antiqua" w:hAnsi="Book Antiqua"/>
        </w:rPr>
        <w:t xml:space="preserve">          ask</w:t>
      </w:r>
      <w:r w:rsidRPr="009615FD">
        <w:rPr>
          <w:rFonts w:ascii="Book Antiqua" w:hAnsi="Book Antiqua"/>
        </w:rPr>
        <w:t>：根据市场的卖出价拟合出来的波动率曲线</w:t>
      </w:r>
    </w:p>
    <w:p w14:paraId="556D5836" w14:textId="77777777" w:rsidR="00831D3E" w:rsidRPr="009615FD" w:rsidRDefault="00831D3E" w:rsidP="00831D3E">
      <w:pPr>
        <w:pStyle w:val="af6"/>
        <w:rPr>
          <w:rFonts w:ascii="Book Antiqua" w:hAnsi="Book Antiqua"/>
        </w:rPr>
      </w:pPr>
      <w:r w:rsidRPr="009615FD">
        <w:rPr>
          <w:rFonts w:ascii="Book Antiqua" w:hAnsi="Book Antiqua"/>
        </w:rPr>
        <w:t xml:space="preserve">          fair</w:t>
      </w:r>
      <w:r w:rsidRPr="009615FD">
        <w:rPr>
          <w:rFonts w:ascii="Book Antiqua" w:hAnsi="Book Antiqua"/>
        </w:rPr>
        <w:t>：根据模型算出来的期权理论值拟合出来的波动率曲线</w:t>
      </w:r>
    </w:p>
    <w:p w14:paraId="5EDDF7B1" w14:textId="77777777" w:rsidR="00831D3E" w:rsidRPr="009615FD" w:rsidRDefault="00831D3E" w:rsidP="00831D3E">
      <w:pPr>
        <w:pStyle w:val="af6"/>
        <w:rPr>
          <w:rFonts w:ascii="Book Antiqua" w:hAnsi="Book Antiqua"/>
        </w:rPr>
      </w:pPr>
      <w:r w:rsidRPr="009615FD">
        <w:rPr>
          <w:rFonts w:ascii="Book Antiqua" w:hAnsi="Book Antiqua"/>
        </w:rPr>
        <w:t xml:space="preserve">          risk</w:t>
      </w:r>
      <w:r w:rsidRPr="009615FD">
        <w:rPr>
          <w:rFonts w:ascii="Book Antiqua" w:hAnsi="Book Antiqua"/>
        </w:rPr>
        <w:t>：根据头寸风险拟合出来的波动率曲线</w:t>
      </w:r>
    </w:p>
    <w:p w14:paraId="0474269C" w14:textId="77777777" w:rsidR="00831D3E" w:rsidRPr="009615FD" w:rsidRDefault="00831D3E" w:rsidP="00831D3E">
      <w:pPr>
        <w:pStyle w:val="af6"/>
        <w:rPr>
          <w:rFonts w:ascii="Book Antiqua" w:hAnsi="Book Antiqua"/>
        </w:rPr>
      </w:pPr>
      <w:r w:rsidRPr="009615FD">
        <w:rPr>
          <w:rFonts w:ascii="Book Antiqua" w:hAnsi="Book Antiqua"/>
        </w:rPr>
        <w:t xml:space="preserve">          valuation</w:t>
      </w:r>
      <w:r w:rsidRPr="009615FD">
        <w:rPr>
          <w:rFonts w:ascii="Book Antiqua" w:hAnsi="Book Antiqua"/>
        </w:rPr>
        <w:t>：根据估值拟合出来的波动率曲线</w:t>
      </w:r>
    </w:p>
    <w:p w14:paraId="2FF6AE94" w14:textId="36DDAD04" w:rsidR="00831D3E" w:rsidRPr="009615FD" w:rsidRDefault="00831D3E" w:rsidP="00831D3E">
      <w:pPr>
        <w:rPr>
          <w:rFonts w:ascii="Book Antiqua" w:hAnsi="Book Antiqua"/>
        </w:rPr>
      </w:pPr>
      <w:r w:rsidRPr="009615FD">
        <w:rPr>
          <w:rFonts w:ascii="Book Antiqua" w:hAnsi="Book Antiqua"/>
        </w:rPr>
        <w:t xml:space="preserve">          other</w:t>
      </w:r>
      <w:r w:rsidRPr="009615FD">
        <w:rPr>
          <w:rFonts w:ascii="Book Antiqua" w:hAnsi="Book Antiqua"/>
        </w:rPr>
        <w:t>：其他可自定义</w:t>
      </w:r>
    </w:p>
    <w:p w14:paraId="71433CDB" w14:textId="5612E9FD" w:rsidR="00C343D0" w:rsidRPr="009615FD" w:rsidRDefault="00C343D0" w:rsidP="00403373">
      <w:pPr>
        <w:rPr>
          <w:rFonts w:ascii="Book Antiqua" w:hAnsi="Book Antiqua"/>
        </w:rPr>
      </w:pPr>
      <w:r w:rsidRPr="009615FD">
        <w:rPr>
          <w:rFonts w:ascii="Book Antiqua" w:hAnsi="Book Antiqua"/>
        </w:rPr>
        <w:t>具体的使用方法，详见交易定价和报表</w:t>
      </w:r>
    </w:p>
    <w:p w14:paraId="13B42A23" w14:textId="41D375D2" w:rsidR="0090409B" w:rsidRPr="009615FD" w:rsidRDefault="006F1C44" w:rsidP="006F1C44">
      <w:pPr>
        <w:pStyle w:val="3"/>
        <w:numPr>
          <w:ilvl w:val="2"/>
          <w:numId w:val="13"/>
        </w:numPr>
        <w:rPr>
          <w:rFonts w:ascii="Book Antiqua" w:hAnsi="Book Antiqua"/>
        </w:rPr>
      </w:pPr>
      <w:bookmarkStart w:id="49" w:name="_Toc8158099"/>
      <w:r w:rsidRPr="009615FD">
        <w:rPr>
          <w:rFonts w:ascii="Book Antiqua" w:hAnsi="Book Antiqua"/>
        </w:rPr>
        <w:lastRenderedPageBreak/>
        <w:t>标的物波动率曲面的修改</w:t>
      </w:r>
      <w:bookmarkEnd w:id="49"/>
    </w:p>
    <w:p w14:paraId="685BD00E" w14:textId="0D10B4EC" w:rsidR="006F1C44" w:rsidRPr="009615FD" w:rsidRDefault="004D2741" w:rsidP="006F1C44">
      <w:pPr>
        <w:rPr>
          <w:rFonts w:ascii="Book Antiqua" w:hAnsi="Book Antiqua"/>
        </w:rPr>
      </w:pPr>
      <w:r w:rsidRPr="009615FD">
        <w:rPr>
          <w:rFonts w:ascii="Book Antiqua" w:hAnsi="Book Antiqua"/>
        </w:rPr>
        <w:t>在【定价管理】</w:t>
      </w:r>
      <w:r w:rsidRPr="009615FD">
        <w:rPr>
          <w:rFonts w:ascii="Book Antiqua" w:hAnsi="Book Antiqua"/>
        </w:rPr>
        <w:t>-</w:t>
      </w:r>
      <w:r w:rsidRPr="009615FD">
        <w:rPr>
          <w:rFonts w:ascii="Book Antiqua" w:hAnsi="Book Antiqua"/>
        </w:rPr>
        <w:t>【波动率曲面】，</w:t>
      </w:r>
      <w:r w:rsidR="00AF7050" w:rsidRPr="009615FD">
        <w:rPr>
          <w:rFonts w:ascii="Book Antiqua" w:hAnsi="Book Antiqua"/>
        </w:rPr>
        <w:t>如图</w:t>
      </w:r>
      <w:r w:rsidR="00AF7050" w:rsidRPr="009615FD">
        <w:rPr>
          <w:rFonts w:ascii="Book Antiqua" w:hAnsi="Book Antiqua"/>
        </w:rPr>
        <w:t>3-1-2</w:t>
      </w:r>
      <w:r w:rsidR="00AF7050" w:rsidRPr="009615FD">
        <w:rPr>
          <w:rFonts w:ascii="Book Antiqua" w:hAnsi="Book Antiqua"/>
        </w:rPr>
        <w:t>所示，</w:t>
      </w:r>
      <w:r w:rsidR="00DA56C7" w:rsidRPr="009615FD">
        <w:rPr>
          <w:rFonts w:ascii="Book Antiqua" w:hAnsi="Book Antiqua"/>
        </w:rPr>
        <w:t>用户可以从白名单中，加载出可交易的标的物。选择不同的标的物，则可以进行不同标的物的波动率曲面设置。波动率曲面通过期限和行权价格进行设置，</w:t>
      </w:r>
      <w:r w:rsidRPr="009615FD">
        <w:rPr>
          <w:rFonts w:ascii="Book Antiqua" w:hAnsi="Book Antiqua"/>
        </w:rPr>
        <w:t>选择左侧需要修改波动率曲面的标的物代码，并选择其分组与定价环境</w:t>
      </w:r>
      <w:r w:rsidR="00533C4B" w:rsidRPr="009615FD">
        <w:rPr>
          <w:rFonts w:ascii="Book Antiqua" w:hAnsi="Book Antiqua"/>
        </w:rPr>
        <w:t>。波动率矩阵中任意元素可以双击修改。如果需要快速批量修改波动率，可以通过鼠标批量选择并</w:t>
      </w:r>
      <w:r w:rsidRPr="009615FD">
        <w:rPr>
          <w:rFonts w:ascii="Book Antiqua" w:hAnsi="Book Antiqua"/>
        </w:rPr>
        <w:t>在</w:t>
      </w:r>
      <w:r w:rsidRPr="009615FD">
        <w:rPr>
          <w:rFonts w:ascii="Book Antiqua" w:hAnsi="Book Antiqua"/>
          <w:shd w:val="pct15" w:color="auto" w:fill="FFFFFF"/>
        </w:rPr>
        <w:t>快捷设置常数栏</w:t>
      </w:r>
      <w:r w:rsidRPr="009615FD">
        <w:rPr>
          <w:rFonts w:ascii="Book Antiqua" w:hAnsi="Book Antiqua"/>
        </w:rPr>
        <w:t>输入所需修改的数值，</w:t>
      </w:r>
      <w:r w:rsidR="00AF7050" w:rsidRPr="009615FD">
        <w:rPr>
          <w:rFonts w:ascii="Book Antiqua" w:hAnsi="Book Antiqua"/>
        </w:rPr>
        <w:t>点击</w:t>
      </w:r>
      <w:r w:rsidR="00AF7050" w:rsidRPr="009615FD">
        <w:rPr>
          <w:rFonts w:ascii="Book Antiqua" w:hAnsi="Book Antiqua"/>
          <w:bdr w:val="single" w:sz="4" w:space="0" w:color="auto"/>
          <w:shd w:val="pct15" w:color="auto" w:fill="FFFFFF"/>
        </w:rPr>
        <w:t>快捷设置常数</w:t>
      </w:r>
      <w:r w:rsidR="00AF7050" w:rsidRPr="009615FD">
        <w:rPr>
          <w:rFonts w:ascii="Book Antiqua" w:hAnsi="Book Antiqua"/>
        </w:rPr>
        <w:t>按钮，即可完成</w:t>
      </w:r>
      <w:r w:rsidR="00533C4B" w:rsidRPr="009615FD">
        <w:rPr>
          <w:rFonts w:ascii="Book Antiqua" w:hAnsi="Book Antiqua"/>
        </w:rPr>
        <w:t>批量</w:t>
      </w:r>
      <w:r w:rsidR="00AF7050" w:rsidRPr="009615FD">
        <w:rPr>
          <w:rFonts w:ascii="Book Antiqua" w:hAnsi="Book Antiqua"/>
        </w:rPr>
        <w:t>设置</w:t>
      </w:r>
      <w:r w:rsidR="00533C4B" w:rsidRPr="009615FD">
        <w:rPr>
          <w:rFonts w:ascii="Book Antiqua" w:hAnsi="Book Antiqua"/>
        </w:rPr>
        <w:t>。</w:t>
      </w:r>
      <w:r w:rsidR="00AF7050" w:rsidRPr="009615FD">
        <w:rPr>
          <w:rFonts w:ascii="Book Antiqua" w:hAnsi="Book Antiqua"/>
        </w:rPr>
        <w:t>修改后，回车即可完成修改。</w:t>
      </w:r>
      <w:r w:rsidR="00533C4B" w:rsidRPr="009615FD">
        <w:rPr>
          <w:rFonts w:ascii="Book Antiqua" w:hAnsi="Book Antiqua"/>
        </w:rPr>
        <w:t>之后点击</w:t>
      </w:r>
      <w:r w:rsidR="00533C4B" w:rsidRPr="009615FD">
        <w:rPr>
          <w:rFonts w:ascii="Book Antiqua" w:hAnsi="Book Antiqua"/>
          <w:bdr w:val="single" w:sz="4" w:space="0" w:color="auto"/>
          <w:shd w:val="pct15" w:color="auto" w:fill="FFFFFF"/>
        </w:rPr>
        <w:t>保存</w:t>
      </w:r>
      <w:r w:rsidR="00533C4B" w:rsidRPr="009615FD">
        <w:rPr>
          <w:rFonts w:ascii="Book Antiqua" w:hAnsi="Book Antiqua"/>
        </w:rPr>
        <w:t>按钮，波动率曲面根据修改后数值重新生成。</w:t>
      </w:r>
    </w:p>
    <w:p w14:paraId="63C885E8" w14:textId="2B8F9E5E" w:rsidR="006F1C44" w:rsidRPr="009615FD" w:rsidRDefault="006F1C44" w:rsidP="006F1C44">
      <w:pPr>
        <w:rPr>
          <w:rFonts w:ascii="Book Antiqua" w:hAnsi="Book Antiqua"/>
        </w:rPr>
      </w:pPr>
      <w:r w:rsidRPr="009615FD">
        <w:rPr>
          <w:rFonts w:ascii="Book Antiqua" w:hAnsi="Book Antiqua"/>
          <w:noProof/>
        </w:rPr>
        <w:drawing>
          <wp:inline distT="0" distB="0" distL="0" distR="0" wp14:anchorId="663DE953" wp14:editId="6079F5B1">
            <wp:extent cx="5274310" cy="252603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26030"/>
                    </a:xfrm>
                    <a:prstGeom prst="rect">
                      <a:avLst/>
                    </a:prstGeom>
                  </pic:spPr>
                </pic:pic>
              </a:graphicData>
            </a:graphic>
          </wp:inline>
        </w:drawing>
      </w:r>
    </w:p>
    <w:p w14:paraId="3FBB3FE2" w14:textId="6239B087" w:rsidR="00AF7050" w:rsidRPr="009615FD" w:rsidRDefault="00AF7050" w:rsidP="00AF7050">
      <w:pPr>
        <w:jc w:val="center"/>
        <w:rPr>
          <w:rFonts w:ascii="Book Antiqua" w:hAnsi="Book Antiqua"/>
        </w:rPr>
      </w:pPr>
      <w:r w:rsidRPr="009615FD">
        <w:rPr>
          <w:rFonts w:ascii="Book Antiqua" w:hAnsi="Book Antiqua"/>
        </w:rPr>
        <w:t>图</w:t>
      </w:r>
      <w:r w:rsidRPr="009615FD">
        <w:rPr>
          <w:rFonts w:ascii="Book Antiqua" w:hAnsi="Book Antiqua"/>
        </w:rPr>
        <w:t xml:space="preserve"> 3-1-2</w:t>
      </w:r>
    </w:p>
    <w:p w14:paraId="5A361298" w14:textId="272C597C" w:rsidR="00AF7050" w:rsidRPr="009615FD" w:rsidRDefault="00AF7050" w:rsidP="00AF7050">
      <w:pPr>
        <w:rPr>
          <w:rFonts w:ascii="Book Antiqua" w:hAnsi="Book Antiqua"/>
        </w:rPr>
      </w:pPr>
      <w:r w:rsidRPr="009615FD">
        <w:rPr>
          <w:rFonts w:ascii="Book Antiqua" w:hAnsi="Book Antiqua"/>
        </w:rPr>
        <w:t>波动率曲面的维护，</w:t>
      </w:r>
      <w:r w:rsidR="00BA496D" w:rsidRPr="009615FD">
        <w:rPr>
          <w:rFonts w:ascii="Book Antiqua" w:hAnsi="Book Antiqua"/>
        </w:rPr>
        <w:t>如图</w:t>
      </w:r>
      <w:r w:rsidR="00BA496D" w:rsidRPr="009615FD">
        <w:rPr>
          <w:rFonts w:ascii="Book Antiqua" w:hAnsi="Book Antiqua"/>
        </w:rPr>
        <w:t>3-1-3</w:t>
      </w:r>
      <w:r w:rsidR="00BA496D" w:rsidRPr="009615FD">
        <w:rPr>
          <w:rFonts w:ascii="Book Antiqua" w:hAnsi="Book Antiqua"/>
        </w:rPr>
        <w:t>所示，</w:t>
      </w:r>
      <w:r w:rsidRPr="009615FD">
        <w:rPr>
          <w:rFonts w:ascii="Book Antiqua" w:hAnsi="Book Antiqua"/>
        </w:rPr>
        <w:t>点击</w:t>
      </w:r>
      <w:r w:rsidR="00BA496D" w:rsidRPr="009615FD">
        <w:rPr>
          <w:rFonts w:ascii="Book Antiqua" w:hAnsi="Book Antiqua"/>
        </w:rPr>
        <w:t>右侧的</w:t>
      </w:r>
      <w:r w:rsidR="00BA496D" w:rsidRPr="009615FD">
        <w:rPr>
          <w:rFonts w:ascii="Book Antiqua" w:hAnsi="Book Antiqua"/>
          <w:bdr w:val="single" w:sz="4" w:space="0" w:color="auto"/>
          <w:shd w:val="pct15" w:color="auto" w:fill="FFFFFF"/>
        </w:rPr>
        <w:t>插入</w:t>
      </w:r>
      <w:r w:rsidR="00BA496D" w:rsidRPr="009615FD">
        <w:rPr>
          <w:rFonts w:ascii="Book Antiqua" w:hAnsi="Book Antiqua"/>
        </w:rPr>
        <w:t>按钮，即可进行波动率曲面期限的添加，点击</w:t>
      </w:r>
      <w:r w:rsidR="00BA496D" w:rsidRPr="009615FD">
        <w:rPr>
          <w:rFonts w:ascii="Book Antiqua" w:hAnsi="Book Antiqua"/>
          <w:bdr w:val="single" w:sz="4" w:space="0" w:color="auto"/>
          <w:shd w:val="pct15" w:color="auto" w:fill="FFFFFF"/>
        </w:rPr>
        <w:t>删除</w:t>
      </w:r>
      <w:r w:rsidR="00BA496D" w:rsidRPr="009615FD">
        <w:rPr>
          <w:rFonts w:ascii="Book Antiqua" w:hAnsi="Book Antiqua"/>
        </w:rPr>
        <w:t>按钮，即可完成对该期限的删除。</w:t>
      </w:r>
    </w:p>
    <w:p w14:paraId="737309CE" w14:textId="4B79B7A9" w:rsidR="00BA496D" w:rsidRPr="009615FD" w:rsidRDefault="00BA496D" w:rsidP="00AF7050">
      <w:pPr>
        <w:rPr>
          <w:rFonts w:ascii="Book Antiqua" w:hAnsi="Book Antiqua"/>
        </w:rPr>
      </w:pPr>
      <w:r w:rsidRPr="009615FD">
        <w:rPr>
          <w:rFonts w:ascii="Book Antiqua" w:hAnsi="Book Antiqua"/>
          <w:noProof/>
        </w:rPr>
        <w:drawing>
          <wp:inline distT="0" distB="0" distL="0" distR="0" wp14:anchorId="339A2297" wp14:editId="3219DC40">
            <wp:extent cx="5274310" cy="27616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61615"/>
                    </a:xfrm>
                    <a:prstGeom prst="rect">
                      <a:avLst/>
                    </a:prstGeom>
                  </pic:spPr>
                </pic:pic>
              </a:graphicData>
            </a:graphic>
          </wp:inline>
        </w:drawing>
      </w:r>
    </w:p>
    <w:p w14:paraId="1787A2A7" w14:textId="6FFD2BB6" w:rsidR="00BA496D" w:rsidRPr="009615FD" w:rsidRDefault="00BA496D" w:rsidP="00BA496D">
      <w:pPr>
        <w:jc w:val="center"/>
        <w:rPr>
          <w:rFonts w:ascii="Book Antiqua" w:hAnsi="Book Antiqua"/>
        </w:rPr>
      </w:pPr>
      <w:r w:rsidRPr="009615FD">
        <w:rPr>
          <w:rFonts w:ascii="Book Antiqua" w:hAnsi="Book Antiqua"/>
        </w:rPr>
        <w:t>图</w:t>
      </w:r>
      <w:r w:rsidRPr="009615FD">
        <w:rPr>
          <w:rFonts w:ascii="Book Antiqua" w:hAnsi="Book Antiqua"/>
        </w:rPr>
        <w:t xml:space="preserve"> 3-1-3</w:t>
      </w:r>
    </w:p>
    <w:p w14:paraId="5B17F567" w14:textId="77777777" w:rsidR="00B427BD" w:rsidRPr="009615FD" w:rsidRDefault="00B427BD" w:rsidP="00B427BD">
      <w:pPr>
        <w:rPr>
          <w:rFonts w:ascii="Book Antiqua" w:hAnsi="Book Antiqua"/>
        </w:rPr>
      </w:pPr>
      <w:r w:rsidRPr="009615FD">
        <w:rPr>
          <w:rFonts w:ascii="Book Antiqua" w:hAnsi="Book Antiqua"/>
        </w:rPr>
        <w:lastRenderedPageBreak/>
        <w:t>对于某个期限，用户可以通过不同行权几个上的波动率进行波动率曲线的刻画。</w:t>
      </w:r>
    </w:p>
    <w:p w14:paraId="5E82CDA4" w14:textId="5514BADA" w:rsidR="00B427BD" w:rsidRPr="009615FD" w:rsidRDefault="00B427BD" w:rsidP="00403373">
      <w:pPr>
        <w:rPr>
          <w:rFonts w:ascii="Book Antiqua" w:hAnsi="Book Antiqua"/>
        </w:rPr>
      </w:pPr>
      <w:r w:rsidRPr="009615FD">
        <w:rPr>
          <w:rFonts w:ascii="Book Antiqua" w:hAnsi="Book Antiqua"/>
        </w:rPr>
        <w:t>目前支持的行权价格类别有</w:t>
      </w:r>
      <w:r w:rsidRPr="009615FD">
        <w:rPr>
          <w:rFonts w:ascii="Book Antiqua" w:hAnsi="Book Antiqua"/>
        </w:rPr>
        <w:t>: 80%</w:t>
      </w:r>
      <w:r w:rsidRPr="009615FD">
        <w:rPr>
          <w:rFonts w:ascii="Book Antiqua" w:hAnsi="Book Antiqua"/>
        </w:rPr>
        <w:t>，</w:t>
      </w:r>
      <w:r w:rsidRPr="009615FD">
        <w:rPr>
          <w:rFonts w:ascii="Book Antiqua" w:hAnsi="Book Antiqua"/>
        </w:rPr>
        <w:t xml:space="preserve"> 90%</w:t>
      </w:r>
      <w:r w:rsidRPr="009615FD">
        <w:rPr>
          <w:rFonts w:ascii="Book Antiqua" w:hAnsi="Book Antiqua"/>
        </w:rPr>
        <w:t>，</w:t>
      </w:r>
      <w:r w:rsidRPr="009615FD">
        <w:rPr>
          <w:rFonts w:ascii="Book Antiqua" w:hAnsi="Book Antiqua"/>
        </w:rPr>
        <w:t xml:space="preserve"> 95% </w:t>
      </w:r>
      <w:r w:rsidRPr="009615FD">
        <w:rPr>
          <w:rFonts w:ascii="Book Antiqua" w:hAnsi="Book Antiqua"/>
        </w:rPr>
        <w:t>，</w:t>
      </w:r>
      <w:r w:rsidRPr="009615FD">
        <w:rPr>
          <w:rFonts w:ascii="Book Antiqua" w:hAnsi="Book Antiqua"/>
        </w:rPr>
        <w:t>100%</w:t>
      </w:r>
      <w:r w:rsidRPr="009615FD">
        <w:rPr>
          <w:rFonts w:ascii="Book Antiqua" w:hAnsi="Book Antiqua"/>
        </w:rPr>
        <w:t>，</w:t>
      </w:r>
      <w:r w:rsidRPr="009615FD">
        <w:rPr>
          <w:rFonts w:ascii="Book Antiqua" w:hAnsi="Book Antiqua"/>
        </w:rPr>
        <w:t>105%</w:t>
      </w:r>
      <w:r w:rsidRPr="009615FD">
        <w:rPr>
          <w:rFonts w:ascii="Book Antiqua" w:hAnsi="Book Antiqua"/>
        </w:rPr>
        <w:t>，</w:t>
      </w:r>
      <w:r w:rsidRPr="009615FD">
        <w:rPr>
          <w:rFonts w:ascii="Book Antiqua" w:hAnsi="Book Antiqua"/>
        </w:rPr>
        <w:t>110%</w:t>
      </w:r>
      <w:r w:rsidRPr="009615FD">
        <w:rPr>
          <w:rFonts w:ascii="Book Antiqua" w:hAnsi="Book Antiqua"/>
        </w:rPr>
        <w:t>，</w:t>
      </w:r>
      <w:r w:rsidRPr="009615FD">
        <w:rPr>
          <w:rFonts w:ascii="Book Antiqua" w:hAnsi="Book Antiqua"/>
        </w:rPr>
        <w:t>120%</w:t>
      </w:r>
      <w:r w:rsidRPr="009615FD">
        <w:rPr>
          <w:rFonts w:ascii="Book Antiqua" w:hAnsi="Book Antiqua"/>
        </w:rPr>
        <w:t>。</w:t>
      </w:r>
    </w:p>
    <w:p w14:paraId="5887FBA1" w14:textId="77777777" w:rsidR="00DA56C7" w:rsidRPr="009615FD" w:rsidRDefault="00DA56C7" w:rsidP="00DA56C7">
      <w:pPr>
        <w:rPr>
          <w:rFonts w:ascii="Book Antiqua" w:hAnsi="Book Antiqua"/>
        </w:rPr>
      </w:pPr>
      <w:r w:rsidRPr="009615FD">
        <w:rPr>
          <w:rFonts w:ascii="Book Antiqua" w:hAnsi="Book Antiqua"/>
        </w:rPr>
        <w:t>同余系统内部将定义出当前时间到某个交易日的多个期限结构用户可以通过设置这些期限结构进行该期限结构上的波动率曲线设置。</w:t>
      </w:r>
    </w:p>
    <w:p w14:paraId="1129A072" w14:textId="0461B494" w:rsidR="00BB1546" w:rsidRPr="009615FD" w:rsidRDefault="00DA56C7" w:rsidP="00DA56C7">
      <w:pPr>
        <w:rPr>
          <w:rFonts w:ascii="Book Antiqua" w:hAnsi="Book Antiqua"/>
        </w:rPr>
      </w:pPr>
      <w:r w:rsidRPr="009615FD">
        <w:rPr>
          <w:rFonts w:ascii="Book Antiqua" w:hAnsi="Book Antiqua"/>
        </w:rPr>
        <w:t>目前系统支持的期限有：</w:t>
      </w:r>
      <w:r w:rsidRPr="009615FD">
        <w:rPr>
          <w:rFonts w:ascii="Book Antiqua" w:hAnsi="Book Antiqua"/>
        </w:rPr>
        <w:t>1d, 1w, 2w, 1m, 2m, 3m, 6m ,1y</w:t>
      </w:r>
      <w:r w:rsidRPr="009615FD">
        <w:rPr>
          <w:rFonts w:ascii="Book Antiqua" w:hAnsi="Book Antiqua"/>
        </w:rPr>
        <w:t>。</w:t>
      </w:r>
    </w:p>
    <w:p w14:paraId="1012018E" w14:textId="4D975D24" w:rsidR="00DA56C7" w:rsidRPr="009615FD" w:rsidRDefault="00DA56C7" w:rsidP="00DA56C7">
      <w:pPr>
        <w:rPr>
          <w:rFonts w:ascii="Book Antiqua" w:hAnsi="Book Antiqua"/>
        </w:rPr>
      </w:pPr>
      <w:r w:rsidRPr="009615FD">
        <w:rPr>
          <w:rFonts w:ascii="Book Antiqua" w:hAnsi="Book Antiqua"/>
        </w:rPr>
        <w:t>波动率曲面的</w:t>
      </w:r>
      <w:r w:rsidRPr="009615FD">
        <w:rPr>
          <w:rFonts w:ascii="Book Antiqua" w:hAnsi="Book Antiqua"/>
        </w:rPr>
        <w:t>rolling</w:t>
      </w:r>
      <w:r w:rsidRPr="009615FD">
        <w:rPr>
          <w:rFonts w:ascii="Book Antiqua" w:hAnsi="Book Antiqua"/>
        </w:rPr>
        <w:t>方法：</w:t>
      </w:r>
    </w:p>
    <w:p w14:paraId="42DD1C00" w14:textId="386C6027" w:rsidR="00DA56C7" w:rsidRPr="009615FD" w:rsidRDefault="00DA56C7" w:rsidP="00403373">
      <w:pPr>
        <w:rPr>
          <w:rFonts w:ascii="Book Antiqua" w:hAnsi="Book Antiqua"/>
        </w:rPr>
      </w:pPr>
      <w:r w:rsidRPr="009615FD">
        <w:rPr>
          <w:rFonts w:ascii="Book Antiqua" w:hAnsi="Book Antiqua"/>
        </w:rPr>
        <w:t>波动率曲面</w:t>
      </w:r>
      <w:r w:rsidRPr="009615FD">
        <w:rPr>
          <w:rFonts w:ascii="Book Antiqua" w:hAnsi="Book Antiqua"/>
        </w:rPr>
        <w:t>(Vol Surface)</w:t>
      </w:r>
      <w:r w:rsidRPr="009615FD">
        <w:rPr>
          <w:rFonts w:ascii="Book Antiqua" w:hAnsi="Book Antiqua"/>
        </w:rPr>
        <w:t>构建基于交易员指定的一组期权到期日，到期日上一组行权价（或者等价的</w:t>
      </w:r>
      <w:r w:rsidRPr="009615FD">
        <w:rPr>
          <w:rFonts w:ascii="Book Antiqua" w:hAnsi="Book Antiqua"/>
        </w:rPr>
        <w:t>delta</w:t>
      </w:r>
      <w:r w:rsidRPr="009615FD">
        <w:rPr>
          <w:rFonts w:ascii="Book Antiqua" w:hAnsi="Book Antiqua"/>
        </w:rPr>
        <w:t>，</w:t>
      </w:r>
      <w:r w:rsidRPr="009615FD">
        <w:rPr>
          <w:rFonts w:ascii="Book Antiqua" w:hAnsi="Book Antiqua"/>
        </w:rPr>
        <w:t>money-ness</w:t>
      </w:r>
      <w:r w:rsidRPr="009615FD">
        <w:rPr>
          <w:rFonts w:ascii="Book Antiqua" w:hAnsi="Book Antiqua"/>
        </w:rPr>
        <w:t>等），以及在每一个（到期日，行权价）组合上的波动率。以下将这样的组合成为</w:t>
      </w:r>
      <w:r w:rsidRPr="009615FD">
        <w:rPr>
          <w:rFonts w:ascii="Book Antiqua" w:hAnsi="Book Antiqua"/>
        </w:rPr>
        <w:t>Vol Grid</w:t>
      </w:r>
      <w:r w:rsidRPr="009615FD">
        <w:rPr>
          <w:rFonts w:ascii="Book Antiqua" w:hAnsi="Book Antiqua"/>
        </w:rPr>
        <w:t>。通常情况下，</w:t>
      </w:r>
      <w:r w:rsidRPr="009615FD">
        <w:rPr>
          <w:rFonts w:ascii="Book Antiqua" w:hAnsi="Book Antiqua"/>
        </w:rPr>
        <w:t>Vol Grid</w:t>
      </w:r>
      <w:r w:rsidRPr="009615FD">
        <w:rPr>
          <w:rFonts w:ascii="Book Antiqua" w:hAnsi="Book Antiqua"/>
        </w:rPr>
        <w:t>可以理解为一个横轴为行权价，纵轴为到期日，值为波动率的矩阵。通过对</w:t>
      </w:r>
      <w:r w:rsidRPr="009615FD">
        <w:rPr>
          <w:rFonts w:ascii="Book Antiqua" w:hAnsi="Book Antiqua"/>
        </w:rPr>
        <w:t>Vol Grid</w:t>
      </w:r>
      <w:r w:rsidRPr="009615FD">
        <w:rPr>
          <w:rFonts w:ascii="Book Antiqua" w:hAnsi="Book Antiqua"/>
        </w:rPr>
        <w:t>进行插值，或者通过模型校准等数值方法，产生波动率曲面。因此波动率曲面构建第一步是准确描述波动率输入，即（到期日，行权价，波动率）组合。对这样的原始数据进行加工（插值，校准等）需要数学模型以及准确的插值方法，因此</w:t>
      </w:r>
      <w:r w:rsidRPr="009615FD">
        <w:rPr>
          <w:rFonts w:ascii="Book Antiqua" w:hAnsi="Book Antiqua"/>
        </w:rPr>
        <w:t>Vol Surface</w:t>
      </w:r>
      <w:r w:rsidRPr="009615FD">
        <w:rPr>
          <w:rFonts w:ascii="Book Antiqua" w:hAnsi="Book Antiqua"/>
        </w:rPr>
        <w:t>一般被视为模型。在日常使用中，往往会出现波动率行情更新滞后，因此需要使用昨天的波动率曲面对今天的期权进行定价；或者在情景分析中假设波动率不变，但改变时间，计算</w:t>
      </w:r>
      <w:r w:rsidRPr="009615FD">
        <w:rPr>
          <w:rFonts w:ascii="Book Antiqua" w:hAnsi="Book Antiqua"/>
        </w:rPr>
        <w:t>theta</w:t>
      </w:r>
      <w:r w:rsidRPr="009615FD">
        <w:rPr>
          <w:rFonts w:ascii="Book Antiqua" w:hAnsi="Book Antiqua"/>
        </w:rPr>
        <w:t>这样的场景。</w:t>
      </w:r>
    </w:p>
    <w:p w14:paraId="40FECEAC" w14:textId="45781C19" w:rsidR="00BA496D" w:rsidRPr="009615FD" w:rsidRDefault="00BA496D" w:rsidP="00BA496D">
      <w:pPr>
        <w:rPr>
          <w:rFonts w:ascii="Book Antiqua" w:hAnsi="Book Antiqua"/>
          <w:b/>
        </w:rPr>
      </w:pPr>
      <w:r w:rsidRPr="009615FD">
        <w:rPr>
          <w:rFonts w:ascii="Book Antiqua" w:hAnsi="Book Antiqua"/>
          <w:b/>
        </w:rPr>
        <w:t>字段说明：</w:t>
      </w:r>
    </w:p>
    <w:tbl>
      <w:tblPr>
        <w:tblW w:w="8800" w:type="dxa"/>
        <w:tblLook w:val="04A0" w:firstRow="1" w:lastRow="0" w:firstColumn="1" w:lastColumn="0" w:noHBand="0" w:noVBand="1"/>
      </w:tblPr>
      <w:tblGrid>
        <w:gridCol w:w="1080"/>
        <w:gridCol w:w="1820"/>
        <w:gridCol w:w="1080"/>
        <w:gridCol w:w="4820"/>
      </w:tblGrid>
      <w:tr w:rsidR="009F109C" w:rsidRPr="009615FD" w14:paraId="46A57AB5" w14:textId="77777777" w:rsidTr="009F109C">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4ABCE2AE" w14:textId="77777777" w:rsidR="009F109C" w:rsidRPr="009615FD" w:rsidRDefault="009F109C" w:rsidP="009F109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4B510879" w14:textId="77777777" w:rsidR="009F109C" w:rsidRPr="009615FD" w:rsidRDefault="009F109C" w:rsidP="009F109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7EBEECEF" w14:textId="77777777" w:rsidR="009F109C" w:rsidRPr="009615FD" w:rsidRDefault="009F109C" w:rsidP="009F109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820" w:type="dxa"/>
            <w:tcBorders>
              <w:top w:val="single" w:sz="4" w:space="0" w:color="auto"/>
              <w:left w:val="nil"/>
              <w:bottom w:val="single" w:sz="4" w:space="0" w:color="auto"/>
              <w:right w:val="single" w:sz="4" w:space="0" w:color="auto"/>
            </w:tcBorders>
            <w:shd w:val="clear" w:color="000000" w:fill="A6A6A6"/>
            <w:vAlign w:val="bottom"/>
            <w:hideMark/>
          </w:tcPr>
          <w:p w14:paraId="7D948B00" w14:textId="77777777" w:rsidR="009F109C" w:rsidRPr="009615FD" w:rsidRDefault="009F109C" w:rsidP="009F109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9F109C" w:rsidRPr="009615FD" w14:paraId="05FE1122" w14:textId="77777777" w:rsidTr="009F109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5614765" w14:textId="77777777" w:rsidR="009F109C" w:rsidRPr="009615FD" w:rsidRDefault="009F109C" w:rsidP="009F109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0FFCDF23"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w:t>
            </w:r>
          </w:p>
        </w:tc>
        <w:tc>
          <w:tcPr>
            <w:tcW w:w="1080" w:type="dxa"/>
            <w:tcBorders>
              <w:top w:val="nil"/>
              <w:left w:val="nil"/>
              <w:bottom w:val="single" w:sz="4" w:space="0" w:color="auto"/>
              <w:right w:val="single" w:sz="4" w:space="0" w:color="auto"/>
            </w:tcBorders>
            <w:shd w:val="clear" w:color="auto" w:fill="auto"/>
            <w:noWrap/>
            <w:vAlign w:val="bottom"/>
            <w:hideMark/>
          </w:tcPr>
          <w:p w14:paraId="7308F556"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vAlign w:val="bottom"/>
            <w:hideMark/>
          </w:tcPr>
          <w:p w14:paraId="39B8EA37"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所选标的的代码</w:t>
            </w:r>
          </w:p>
        </w:tc>
      </w:tr>
      <w:tr w:rsidR="009F109C" w:rsidRPr="009615FD" w14:paraId="033C2D2B" w14:textId="77777777" w:rsidTr="009F109C">
        <w:trPr>
          <w:trHeight w:val="61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EE3EDF6" w14:textId="77777777" w:rsidR="009F109C" w:rsidRPr="009615FD" w:rsidRDefault="009F109C" w:rsidP="009F109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092CE172"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分组</w:t>
            </w:r>
          </w:p>
        </w:tc>
        <w:tc>
          <w:tcPr>
            <w:tcW w:w="1080" w:type="dxa"/>
            <w:tcBorders>
              <w:top w:val="nil"/>
              <w:left w:val="nil"/>
              <w:bottom w:val="single" w:sz="4" w:space="0" w:color="auto"/>
              <w:right w:val="single" w:sz="4" w:space="0" w:color="auto"/>
            </w:tcBorders>
            <w:shd w:val="clear" w:color="auto" w:fill="auto"/>
            <w:noWrap/>
            <w:vAlign w:val="bottom"/>
            <w:hideMark/>
          </w:tcPr>
          <w:p w14:paraId="19D17542"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vAlign w:val="bottom"/>
            <w:hideMark/>
          </w:tcPr>
          <w:p w14:paraId="138C2A37"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系统中有</w:t>
            </w:r>
            <w:r w:rsidRPr="009615FD">
              <w:rPr>
                <w:rFonts w:ascii="Book Antiqua" w:eastAsia="DengXian" w:hAnsi="Book Antiqua" w:cs="宋体"/>
                <w:color w:val="000000"/>
                <w:kern w:val="0"/>
                <w:szCs w:val="24"/>
              </w:rPr>
              <w:t>6</w:t>
            </w:r>
            <w:r w:rsidRPr="009615FD">
              <w:rPr>
                <w:rFonts w:ascii="Book Antiqua" w:hAnsi="Book Antiqua" w:cs="宋体"/>
                <w:color w:val="000000"/>
                <w:kern w:val="0"/>
                <w:szCs w:val="24"/>
              </w:rPr>
              <w:t>套可进行编辑的定价模型参数，根据不同的定价角色进行选择</w:t>
            </w:r>
          </w:p>
        </w:tc>
      </w:tr>
      <w:tr w:rsidR="009F109C" w:rsidRPr="009615FD" w14:paraId="3D4A8C9D" w14:textId="77777777" w:rsidTr="009F109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69D6C0A" w14:textId="77777777" w:rsidR="009F109C" w:rsidRPr="009615FD" w:rsidRDefault="009F109C" w:rsidP="009F109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504695EC"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日内</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收盘</w:t>
            </w:r>
          </w:p>
        </w:tc>
        <w:tc>
          <w:tcPr>
            <w:tcW w:w="1080" w:type="dxa"/>
            <w:tcBorders>
              <w:top w:val="nil"/>
              <w:left w:val="nil"/>
              <w:bottom w:val="single" w:sz="4" w:space="0" w:color="auto"/>
              <w:right w:val="single" w:sz="4" w:space="0" w:color="auto"/>
            </w:tcBorders>
            <w:shd w:val="clear" w:color="auto" w:fill="auto"/>
            <w:noWrap/>
            <w:vAlign w:val="bottom"/>
            <w:hideMark/>
          </w:tcPr>
          <w:p w14:paraId="3EF26ADB"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vAlign w:val="bottom"/>
            <w:hideMark/>
          </w:tcPr>
          <w:p w14:paraId="74FA3184" w14:textId="77777777" w:rsidR="009F109C" w:rsidRPr="009615FD" w:rsidRDefault="009F109C" w:rsidP="009F109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有日内和收盘两种环境</w:t>
            </w:r>
          </w:p>
        </w:tc>
      </w:tr>
    </w:tbl>
    <w:p w14:paraId="474A5B60" w14:textId="1C2610BC" w:rsidR="00607303" w:rsidRPr="009615FD" w:rsidRDefault="00607303" w:rsidP="00607303">
      <w:pPr>
        <w:pStyle w:val="2"/>
        <w:numPr>
          <w:ilvl w:val="1"/>
          <w:numId w:val="13"/>
        </w:numPr>
        <w:rPr>
          <w:rFonts w:ascii="Book Antiqua" w:hAnsi="Book Antiqua"/>
        </w:rPr>
      </w:pPr>
      <w:bookmarkStart w:id="50" w:name="_Toc8158100"/>
      <w:r w:rsidRPr="009615FD">
        <w:rPr>
          <w:rFonts w:ascii="Book Antiqua" w:hAnsi="Book Antiqua"/>
        </w:rPr>
        <w:t>无风险利率曲线</w:t>
      </w:r>
      <w:bookmarkEnd w:id="50"/>
    </w:p>
    <w:p w14:paraId="11A5D180" w14:textId="77777777" w:rsidR="00995E41" w:rsidRPr="009615FD" w:rsidRDefault="00995E41" w:rsidP="00995E41">
      <w:pPr>
        <w:spacing w:line="360" w:lineRule="auto"/>
        <w:rPr>
          <w:rFonts w:ascii="Book Antiqua" w:hAnsi="Book Antiqua"/>
          <w:b/>
        </w:rPr>
      </w:pPr>
      <w:r w:rsidRPr="009615FD">
        <w:rPr>
          <w:rFonts w:ascii="Book Antiqua" w:hAnsi="Book Antiqua"/>
          <w:b/>
          <w:highlight w:val="lightGray"/>
        </w:rPr>
        <w:t>功能介绍</w:t>
      </w:r>
    </w:p>
    <w:p w14:paraId="2162CAB5" w14:textId="57C7D637" w:rsidR="00995E41" w:rsidRPr="009615FD" w:rsidRDefault="00995E41" w:rsidP="00995E41">
      <w:pPr>
        <w:spacing w:line="360" w:lineRule="auto"/>
        <w:rPr>
          <w:rFonts w:ascii="Book Antiqua" w:hAnsi="Book Antiqua"/>
        </w:rPr>
      </w:pPr>
      <w:r w:rsidRPr="009615FD">
        <w:rPr>
          <w:rFonts w:ascii="Book Antiqua" w:hAnsi="Book Antiqua"/>
        </w:rPr>
        <w:tab/>
      </w:r>
      <w:r w:rsidRPr="009615FD">
        <w:rPr>
          <w:rFonts w:ascii="Book Antiqua" w:hAnsi="Book Antiqua"/>
        </w:rPr>
        <w:t>通过【无风险利率曲线】界面，可进行系统中无风险利率的管理，可用于系统中各个定价环境中无风险利率的创建和修改。</w:t>
      </w:r>
      <w:r w:rsidRPr="009615FD">
        <w:rPr>
          <w:rFonts w:ascii="Book Antiqua" w:hAnsi="Book Antiqua"/>
        </w:rPr>
        <w:t xml:space="preserve"> </w:t>
      </w:r>
    </w:p>
    <w:p w14:paraId="660745DD" w14:textId="322E1FD7" w:rsidR="00995E41" w:rsidRPr="009615FD" w:rsidRDefault="00995E41" w:rsidP="00995E41">
      <w:pPr>
        <w:rPr>
          <w:rFonts w:ascii="Book Antiqua" w:hAnsi="Book Antiqua"/>
          <w:b/>
        </w:rPr>
      </w:pPr>
      <w:r w:rsidRPr="009615FD">
        <w:rPr>
          <w:rFonts w:ascii="Book Antiqua" w:hAnsi="Book Antiqua"/>
          <w:b/>
          <w:highlight w:val="lightGray"/>
        </w:rPr>
        <w:t>操作说明</w:t>
      </w:r>
    </w:p>
    <w:p w14:paraId="2E885027" w14:textId="63CDBDBC" w:rsidR="00995E41" w:rsidRPr="009615FD" w:rsidRDefault="000109BF" w:rsidP="00995E41">
      <w:pPr>
        <w:pStyle w:val="3"/>
        <w:numPr>
          <w:ilvl w:val="2"/>
          <w:numId w:val="13"/>
        </w:numPr>
        <w:rPr>
          <w:rFonts w:ascii="Book Antiqua" w:hAnsi="Book Antiqua"/>
        </w:rPr>
      </w:pPr>
      <w:bookmarkStart w:id="51" w:name="_Toc8158101"/>
      <w:r w:rsidRPr="009615FD">
        <w:rPr>
          <w:rFonts w:ascii="Book Antiqua" w:hAnsi="Book Antiqua"/>
        </w:rPr>
        <w:t>维护</w:t>
      </w:r>
      <w:r w:rsidR="00995E41" w:rsidRPr="009615FD">
        <w:rPr>
          <w:rFonts w:ascii="Book Antiqua" w:hAnsi="Book Antiqua"/>
        </w:rPr>
        <w:t>无风险利率</w:t>
      </w:r>
      <w:bookmarkEnd w:id="51"/>
    </w:p>
    <w:p w14:paraId="46AAFE5E" w14:textId="2105DFCA" w:rsidR="00A746B5" w:rsidRPr="009615FD" w:rsidRDefault="00A746B5" w:rsidP="00A746B5">
      <w:pPr>
        <w:rPr>
          <w:rFonts w:ascii="Book Antiqua" w:hAnsi="Book Antiqua"/>
        </w:rPr>
      </w:pPr>
      <w:r w:rsidRPr="009615FD">
        <w:rPr>
          <w:rFonts w:ascii="Book Antiqua" w:hAnsi="Book Antiqua"/>
        </w:rPr>
        <w:t>在【定价环境】</w:t>
      </w:r>
      <w:r w:rsidRPr="009615FD">
        <w:rPr>
          <w:rFonts w:ascii="Book Antiqua" w:hAnsi="Book Antiqua"/>
        </w:rPr>
        <w:t>-</w:t>
      </w:r>
      <w:r w:rsidRPr="009615FD">
        <w:rPr>
          <w:rFonts w:ascii="Book Antiqua" w:hAnsi="Book Antiqua"/>
        </w:rPr>
        <w:t>【无风险利率曲线】中，</w:t>
      </w:r>
      <w:r w:rsidR="000109BF" w:rsidRPr="009615FD">
        <w:rPr>
          <w:rFonts w:ascii="Book Antiqua" w:hAnsi="Book Antiqua"/>
        </w:rPr>
        <w:t>如图</w:t>
      </w:r>
      <w:r w:rsidR="000109BF" w:rsidRPr="009615FD">
        <w:rPr>
          <w:rFonts w:ascii="Book Antiqua" w:hAnsi="Book Antiqua"/>
        </w:rPr>
        <w:t>3-2-1</w:t>
      </w:r>
      <w:r w:rsidR="000109BF" w:rsidRPr="009615FD">
        <w:rPr>
          <w:rFonts w:ascii="Book Antiqua" w:hAnsi="Book Antiqua"/>
        </w:rPr>
        <w:t>所示，</w:t>
      </w:r>
      <w:r w:rsidRPr="009615FD">
        <w:rPr>
          <w:rFonts w:ascii="Book Antiqua" w:hAnsi="Book Antiqua"/>
        </w:rPr>
        <w:t>选择</w:t>
      </w:r>
      <w:r w:rsidR="00533C4B" w:rsidRPr="009615FD">
        <w:rPr>
          <w:rFonts w:ascii="Book Antiqua" w:hAnsi="Book Antiqua"/>
        </w:rPr>
        <w:t>分组</w:t>
      </w:r>
      <w:r w:rsidR="000109BF" w:rsidRPr="009615FD">
        <w:rPr>
          <w:rFonts w:ascii="Book Antiqua" w:hAnsi="Book Antiqua"/>
        </w:rPr>
        <w:t>，进行无风险利率的修改，双击利率项，并维护数值，即可完成利率的维护。</w:t>
      </w:r>
    </w:p>
    <w:p w14:paraId="7B5CAFFE" w14:textId="086F72AE" w:rsidR="00995E41" w:rsidRPr="009615FD" w:rsidRDefault="00995E41" w:rsidP="00995E41">
      <w:pPr>
        <w:rPr>
          <w:rFonts w:ascii="Book Antiqua" w:hAnsi="Book Antiqua"/>
        </w:rPr>
      </w:pPr>
      <w:r w:rsidRPr="009615FD">
        <w:rPr>
          <w:rFonts w:ascii="Book Antiqua" w:hAnsi="Book Antiqua"/>
          <w:noProof/>
        </w:rPr>
        <w:lastRenderedPageBreak/>
        <w:drawing>
          <wp:inline distT="0" distB="0" distL="0" distR="0" wp14:anchorId="3E55110E" wp14:editId="6D7B6712">
            <wp:extent cx="5274310" cy="228600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6000"/>
                    </a:xfrm>
                    <a:prstGeom prst="rect">
                      <a:avLst/>
                    </a:prstGeom>
                  </pic:spPr>
                </pic:pic>
              </a:graphicData>
            </a:graphic>
          </wp:inline>
        </w:drawing>
      </w:r>
    </w:p>
    <w:p w14:paraId="368F35EF" w14:textId="4CD1AE0C" w:rsidR="00995E41" w:rsidRPr="009615FD" w:rsidRDefault="000109BF" w:rsidP="000109BF">
      <w:pPr>
        <w:jc w:val="center"/>
        <w:rPr>
          <w:rFonts w:ascii="Book Antiqua" w:hAnsi="Book Antiqua"/>
        </w:rPr>
      </w:pPr>
      <w:r w:rsidRPr="009615FD">
        <w:rPr>
          <w:rFonts w:ascii="Book Antiqua" w:hAnsi="Book Antiqua"/>
        </w:rPr>
        <w:t>图</w:t>
      </w:r>
      <w:r w:rsidRPr="009615FD">
        <w:rPr>
          <w:rFonts w:ascii="Book Antiqua" w:hAnsi="Book Antiqua"/>
        </w:rPr>
        <w:t xml:space="preserve"> 3-2-1</w:t>
      </w:r>
    </w:p>
    <w:p w14:paraId="230EDE13" w14:textId="29F50D4F" w:rsidR="000109BF" w:rsidRPr="009615FD" w:rsidRDefault="000109BF" w:rsidP="000109BF">
      <w:pPr>
        <w:jc w:val="left"/>
        <w:rPr>
          <w:rFonts w:ascii="Book Antiqua" w:hAnsi="Book Antiqua"/>
        </w:rPr>
      </w:pPr>
      <w:r w:rsidRPr="009615FD">
        <w:rPr>
          <w:rFonts w:ascii="Book Antiqua" w:hAnsi="Book Antiqua"/>
        </w:rPr>
        <w:t>并可点击页面右侧的</w:t>
      </w:r>
      <w:r w:rsidRPr="009615FD">
        <w:rPr>
          <w:rFonts w:ascii="Book Antiqua" w:hAnsi="Book Antiqua"/>
          <w:bdr w:val="single" w:sz="4" w:space="0" w:color="auto"/>
          <w:shd w:val="pct15" w:color="auto" w:fill="FFFFFF"/>
        </w:rPr>
        <w:t>插入</w:t>
      </w:r>
      <w:r w:rsidRPr="009615FD">
        <w:rPr>
          <w:rFonts w:ascii="Book Antiqua" w:hAnsi="Book Antiqua"/>
        </w:rPr>
        <w:t>按钮，即可完成期限点的添加，或点击</w:t>
      </w:r>
      <w:r w:rsidRPr="009615FD">
        <w:rPr>
          <w:rFonts w:ascii="Book Antiqua" w:hAnsi="Book Antiqua"/>
          <w:bdr w:val="single" w:sz="4" w:space="0" w:color="auto"/>
          <w:shd w:val="pct15" w:color="auto" w:fill="FFFFFF"/>
        </w:rPr>
        <w:t>删除</w:t>
      </w:r>
      <w:r w:rsidRPr="009615FD">
        <w:rPr>
          <w:rFonts w:ascii="Book Antiqua" w:hAnsi="Book Antiqua"/>
        </w:rPr>
        <w:t>按钮，可完成选定期限点的删除，如图</w:t>
      </w:r>
      <w:r w:rsidRPr="009615FD">
        <w:rPr>
          <w:rFonts w:ascii="Book Antiqua" w:hAnsi="Book Antiqua"/>
        </w:rPr>
        <w:t>3-2-2</w:t>
      </w:r>
      <w:r w:rsidRPr="009615FD">
        <w:rPr>
          <w:rFonts w:ascii="Book Antiqua" w:hAnsi="Book Antiqua"/>
        </w:rPr>
        <w:t>所示。</w:t>
      </w:r>
    </w:p>
    <w:p w14:paraId="584D7E54" w14:textId="390C5B61" w:rsidR="000109BF" w:rsidRPr="009615FD" w:rsidRDefault="000109BF" w:rsidP="000109BF">
      <w:pPr>
        <w:jc w:val="left"/>
        <w:rPr>
          <w:rFonts w:ascii="Book Antiqua" w:hAnsi="Book Antiqua"/>
        </w:rPr>
      </w:pPr>
      <w:r w:rsidRPr="009615FD">
        <w:rPr>
          <w:rFonts w:ascii="Book Antiqua" w:hAnsi="Book Antiqua"/>
          <w:noProof/>
        </w:rPr>
        <w:drawing>
          <wp:inline distT="0" distB="0" distL="0" distR="0" wp14:anchorId="210A1748" wp14:editId="004BA8ED">
            <wp:extent cx="5274310" cy="181102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11020"/>
                    </a:xfrm>
                    <a:prstGeom prst="rect">
                      <a:avLst/>
                    </a:prstGeom>
                  </pic:spPr>
                </pic:pic>
              </a:graphicData>
            </a:graphic>
          </wp:inline>
        </w:drawing>
      </w:r>
    </w:p>
    <w:p w14:paraId="2A1A5D40" w14:textId="31E26955" w:rsidR="000109BF" w:rsidRPr="009615FD" w:rsidRDefault="000109BF" w:rsidP="000109BF">
      <w:pPr>
        <w:jc w:val="center"/>
        <w:rPr>
          <w:rFonts w:ascii="Book Antiqua" w:hAnsi="Book Antiqua"/>
        </w:rPr>
      </w:pPr>
      <w:r w:rsidRPr="009615FD">
        <w:rPr>
          <w:rFonts w:ascii="Book Antiqua" w:hAnsi="Book Antiqua"/>
        </w:rPr>
        <w:t>图</w:t>
      </w:r>
      <w:r w:rsidRPr="009615FD">
        <w:rPr>
          <w:rFonts w:ascii="Book Antiqua" w:hAnsi="Book Antiqua"/>
        </w:rPr>
        <w:t xml:space="preserve"> 3-2-2</w:t>
      </w:r>
    </w:p>
    <w:p w14:paraId="0B07005F" w14:textId="55EFBE0A" w:rsidR="00607303" w:rsidRPr="009615FD" w:rsidRDefault="00607303" w:rsidP="00607303">
      <w:pPr>
        <w:pStyle w:val="2"/>
        <w:numPr>
          <w:ilvl w:val="1"/>
          <w:numId w:val="13"/>
        </w:numPr>
        <w:rPr>
          <w:rFonts w:ascii="Book Antiqua" w:hAnsi="Book Antiqua"/>
        </w:rPr>
      </w:pPr>
      <w:bookmarkStart w:id="52" w:name="_Toc8158102"/>
      <w:r w:rsidRPr="009615FD">
        <w:rPr>
          <w:rFonts w:ascii="Book Antiqua" w:hAnsi="Book Antiqua"/>
        </w:rPr>
        <w:t>分红</w:t>
      </w:r>
      <w:r w:rsidRPr="009615FD">
        <w:rPr>
          <w:rFonts w:ascii="Book Antiqua" w:hAnsi="Book Antiqua"/>
        </w:rPr>
        <w:t>/</w:t>
      </w:r>
      <w:r w:rsidRPr="009615FD">
        <w:rPr>
          <w:rFonts w:ascii="Book Antiqua" w:hAnsi="Book Antiqua"/>
        </w:rPr>
        <w:t>融券曲线</w:t>
      </w:r>
      <w:bookmarkEnd w:id="52"/>
    </w:p>
    <w:p w14:paraId="26280042" w14:textId="77777777" w:rsidR="000109BF" w:rsidRPr="009615FD" w:rsidRDefault="000109BF" w:rsidP="000109BF">
      <w:pPr>
        <w:spacing w:line="360" w:lineRule="auto"/>
        <w:rPr>
          <w:rFonts w:ascii="Book Antiqua" w:hAnsi="Book Antiqua"/>
          <w:b/>
        </w:rPr>
      </w:pPr>
      <w:r w:rsidRPr="009615FD">
        <w:rPr>
          <w:rFonts w:ascii="Book Antiqua" w:hAnsi="Book Antiqua"/>
          <w:b/>
          <w:highlight w:val="lightGray"/>
        </w:rPr>
        <w:t>功能介绍</w:t>
      </w:r>
    </w:p>
    <w:p w14:paraId="679EB87E" w14:textId="64BE3672" w:rsidR="000109BF" w:rsidRPr="009615FD" w:rsidRDefault="000109BF" w:rsidP="000109BF">
      <w:pPr>
        <w:spacing w:line="360" w:lineRule="auto"/>
        <w:rPr>
          <w:rFonts w:ascii="Book Antiqua" w:hAnsi="Book Antiqua"/>
        </w:rPr>
      </w:pPr>
      <w:r w:rsidRPr="009615FD">
        <w:rPr>
          <w:rFonts w:ascii="Book Antiqua" w:hAnsi="Book Antiqua"/>
        </w:rPr>
        <w:tab/>
      </w:r>
      <w:r w:rsidRPr="009615FD">
        <w:rPr>
          <w:rFonts w:ascii="Book Antiqua" w:hAnsi="Book Antiqua"/>
        </w:rPr>
        <w:t>通过【分红</w:t>
      </w:r>
      <w:r w:rsidRPr="009615FD">
        <w:rPr>
          <w:rFonts w:ascii="Book Antiqua" w:hAnsi="Book Antiqua"/>
        </w:rPr>
        <w:t>/</w:t>
      </w:r>
      <w:r w:rsidRPr="009615FD">
        <w:rPr>
          <w:rFonts w:ascii="Book Antiqua" w:hAnsi="Book Antiqua"/>
        </w:rPr>
        <w:t>融券曲线】界面，可进行系统中分红</w:t>
      </w:r>
      <w:r w:rsidRPr="009615FD">
        <w:rPr>
          <w:rFonts w:ascii="Book Antiqua" w:hAnsi="Book Antiqua"/>
        </w:rPr>
        <w:t>/</w:t>
      </w:r>
      <w:r w:rsidRPr="009615FD">
        <w:rPr>
          <w:rFonts w:ascii="Book Antiqua" w:hAnsi="Book Antiqua"/>
        </w:rPr>
        <w:t>融券曲线的管理，可用于系统中各个定价环境中分红</w:t>
      </w:r>
      <w:r w:rsidRPr="009615FD">
        <w:rPr>
          <w:rFonts w:ascii="Book Antiqua" w:hAnsi="Book Antiqua"/>
        </w:rPr>
        <w:t>/</w:t>
      </w:r>
      <w:r w:rsidRPr="009615FD">
        <w:rPr>
          <w:rFonts w:ascii="Book Antiqua" w:hAnsi="Book Antiqua"/>
        </w:rPr>
        <w:t>融券曲线的创建和修改。</w:t>
      </w:r>
      <w:r w:rsidRPr="009615FD">
        <w:rPr>
          <w:rFonts w:ascii="Book Antiqua" w:hAnsi="Book Antiqua"/>
        </w:rPr>
        <w:t xml:space="preserve"> </w:t>
      </w:r>
    </w:p>
    <w:p w14:paraId="4F18B5C7" w14:textId="77777777" w:rsidR="000109BF" w:rsidRPr="009615FD" w:rsidRDefault="000109BF" w:rsidP="000109BF">
      <w:pPr>
        <w:rPr>
          <w:rFonts w:ascii="Book Antiqua" w:hAnsi="Book Antiqua"/>
          <w:b/>
        </w:rPr>
      </w:pPr>
      <w:r w:rsidRPr="009615FD">
        <w:rPr>
          <w:rFonts w:ascii="Book Antiqua" w:hAnsi="Book Antiqua"/>
          <w:b/>
          <w:highlight w:val="lightGray"/>
        </w:rPr>
        <w:t>操作说明</w:t>
      </w:r>
    </w:p>
    <w:p w14:paraId="695A6F81" w14:textId="4724CE79" w:rsidR="000109BF" w:rsidRPr="009615FD" w:rsidRDefault="00D00BF4" w:rsidP="00D00BF4">
      <w:pPr>
        <w:pStyle w:val="3"/>
        <w:numPr>
          <w:ilvl w:val="2"/>
          <w:numId w:val="13"/>
        </w:numPr>
        <w:rPr>
          <w:rFonts w:ascii="Book Antiqua" w:hAnsi="Book Antiqua"/>
        </w:rPr>
      </w:pPr>
      <w:bookmarkStart w:id="53" w:name="_Toc8158103"/>
      <w:r w:rsidRPr="009615FD">
        <w:rPr>
          <w:rFonts w:ascii="Book Antiqua" w:hAnsi="Book Antiqua"/>
        </w:rPr>
        <w:t>创建分红</w:t>
      </w:r>
      <w:r w:rsidRPr="009615FD">
        <w:rPr>
          <w:rFonts w:ascii="Book Antiqua" w:hAnsi="Book Antiqua"/>
        </w:rPr>
        <w:t>/</w:t>
      </w:r>
      <w:r w:rsidRPr="009615FD">
        <w:rPr>
          <w:rFonts w:ascii="Book Antiqua" w:hAnsi="Book Antiqua"/>
        </w:rPr>
        <w:t>融券曲线</w:t>
      </w:r>
      <w:bookmarkEnd w:id="53"/>
    </w:p>
    <w:p w14:paraId="0A9CF98F" w14:textId="4FB74AD5" w:rsidR="00D00BF4" w:rsidRPr="009615FD" w:rsidRDefault="00D00BF4" w:rsidP="00D00BF4">
      <w:pPr>
        <w:rPr>
          <w:rFonts w:ascii="Book Antiqua" w:hAnsi="Book Antiqua"/>
        </w:rPr>
      </w:pPr>
      <w:r w:rsidRPr="009615FD">
        <w:rPr>
          <w:rFonts w:ascii="Book Antiqua" w:hAnsi="Book Antiqua"/>
        </w:rPr>
        <w:t>在【定价</w:t>
      </w:r>
      <w:r w:rsidR="00533C4B" w:rsidRPr="009615FD">
        <w:rPr>
          <w:rFonts w:ascii="Book Antiqua" w:hAnsi="Book Antiqua"/>
        </w:rPr>
        <w:t>管理</w:t>
      </w:r>
      <w:r w:rsidRPr="009615FD">
        <w:rPr>
          <w:rFonts w:ascii="Book Antiqua" w:hAnsi="Book Antiqua"/>
        </w:rPr>
        <w:t>】</w:t>
      </w:r>
      <w:r w:rsidRPr="009615FD">
        <w:rPr>
          <w:rFonts w:ascii="Book Antiqua" w:hAnsi="Book Antiqua"/>
        </w:rPr>
        <w:t>-</w:t>
      </w:r>
      <w:r w:rsidRPr="009615FD">
        <w:rPr>
          <w:rFonts w:ascii="Book Antiqua" w:hAnsi="Book Antiqua"/>
        </w:rPr>
        <w:t>【分红</w:t>
      </w:r>
      <w:r w:rsidRPr="009615FD">
        <w:rPr>
          <w:rFonts w:ascii="Book Antiqua" w:hAnsi="Book Antiqua"/>
        </w:rPr>
        <w:t>/</w:t>
      </w:r>
      <w:r w:rsidRPr="009615FD">
        <w:rPr>
          <w:rFonts w:ascii="Book Antiqua" w:hAnsi="Book Antiqua"/>
        </w:rPr>
        <w:t>融券曲线】界面之中，</w:t>
      </w:r>
      <w:r w:rsidR="00332BAE" w:rsidRPr="009615FD">
        <w:rPr>
          <w:rFonts w:ascii="Book Antiqua" w:hAnsi="Book Antiqua"/>
        </w:rPr>
        <w:t>选择左侧需要修改分红</w:t>
      </w:r>
      <w:r w:rsidR="00332BAE" w:rsidRPr="009615FD">
        <w:rPr>
          <w:rFonts w:ascii="Book Antiqua" w:hAnsi="Book Antiqua"/>
        </w:rPr>
        <w:t>/</w:t>
      </w:r>
      <w:r w:rsidR="00332BAE" w:rsidRPr="009615FD">
        <w:rPr>
          <w:rFonts w:ascii="Book Antiqua" w:hAnsi="Book Antiqua"/>
        </w:rPr>
        <w:t>融券曲线的标的物代码</w:t>
      </w:r>
      <w:r w:rsidRPr="009615FD">
        <w:rPr>
          <w:rFonts w:ascii="Book Antiqua" w:hAnsi="Book Antiqua"/>
        </w:rPr>
        <w:t>，</w:t>
      </w:r>
      <w:r w:rsidR="00332BAE" w:rsidRPr="009615FD">
        <w:rPr>
          <w:rFonts w:ascii="Book Antiqua" w:hAnsi="Book Antiqua"/>
        </w:rPr>
        <w:t>并选择其分组与定价环境，分红</w:t>
      </w:r>
      <w:r w:rsidR="00332BAE" w:rsidRPr="009615FD">
        <w:rPr>
          <w:rFonts w:ascii="Book Antiqua" w:hAnsi="Book Antiqua"/>
        </w:rPr>
        <w:t>/</w:t>
      </w:r>
      <w:r w:rsidR="00332BAE" w:rsidRPr="009615FD">
        <w:rPr>
          <w:rFonts w:ascii="Book Antiqua" w:hAnsi="Book Antiqua"/>
        </w:rPr>
        <w:t>融券曲线中利率项可以双击进行修改，</w:t>
      </w:r>
      <w:r w:rsidR="00745998" w:rsidRPr="009615FD">
        <w:rPr>
          <w:rFonts w:ascii="Book Antiqua" w:hAnsi="Book Antiqua"/>
        </w:rPr>
        <w:t>如图</w:t>
      </w:r>
      <w:r w:rsidR="00745998" w:rsidRPr="009615FD">
        <w:rPr>
          <w:rFonts w:ascii="Book Antiqua" w:hAnsi="Book Antiqua"/>
        </w:rPr>
        <w:t>3-3-1</w:t>
      </w:r>
      <w:r w:rsidR="00745998" w:rsidRPr="009615FD">
        <w:rPr>
          <w:rFonts w:ascii="Book Antiqua" w:hAnsi="Book Antiqua"/>
        </w:rPr>
        <w:t>所示，</w:t>
      </w:r>
      <w:r w:rsidR="00A07CFD" w:rsidRPr="009615FD">
        <w:rPr>
          <w:rFonts w:ascii="Book Antiqua" w:hAnsi="Book Antiqua"/>
        </w:rPr>
        <w:t>在页面选择</w:t>
      </w:r>
      <w:r w:rsidR="00E1493F" w:rsidRPr="009615FD">
        <w:rPr>
          <w:rFonts w:ascii="Book Antiqua" w:hAnsi="Book Antiqua"/>
        </w:rPr>
        <w:t>其分组</w:t>
      </w:r>
      <w:r w:rsidR="00745998" w:rsidRPr="009615FD">
        <w:rPr>
          <w:rFonts w:ascii="Book Antiqua" w:hAnsi="Book Antiqua"/>
        </w:rPr>
        <w:t>，点击</w:t>
      </w:r>
      <w:r w:rsidR="00E1493F" w:rsidRPr="009615FD">
        <w:rPr>
          <w:rFonts w:ascii="Book Antiqua" w:hAnsi="Book Antiqua"/>
          <w:bdr w:val="single" w:sz="4" w:space="0" w:color="auto"/>
          <w:shd w:val="pct15" w:color="auto" w:fill="FFFFFF"/>
        </w:rPr>
        <w:t>保存</w:t>
      </w:r>
      <w:r w:rsidR="00745998" w:rsidRPr="009615FD">
        <w:rPr>
          <w:rFonts w:ascii="Book Antiqua" w:hAnsi="Book Antiqua"/>
        </w:rPr>
        <w:t>按钮</w:t>
      </w:r>
      <w:r w:rsidR="00E1493F" w:rsidRPr="009615FD">
        <w:rPr>
          <w:rFonts w:ascii="Book Antiqua" w:hAnsi="Book Antiqua"/>
        </w:rPr>
        <w:t>分红</w:t>
      </w:r>
      <w:r w:rsidR="00E1493F" w:rsidRPr="009615FD">
        <w:rPr>
          <w:rFonts w:ascii="Book Antiqua" w:hAnsi="Book Antiqua"/>
        </w:rPr>
        <w:t>/</w:t>
      </w:r>
      <w:r w:rsidR="00E1493F" w:rsidRPr="009615FD">
        <w:rPr>
          <w:rFonts w:ascii="Book Antiqua" w:hAnsi="Book Antiqua"/>
        </w:rPr>
        <w:t>融券曲线</w:t>
      </w:r>
      <w:r w:rsidR="00E1493F" w:rsidRPr="009615FD">
        <w:rPr>
          <w:rFonts w:ascii="Book Antiqua" w:hAnsi="Book Antiqua"/>
        </w:rPr>
        <w:lastRenderedPageBreak/>
        <w:t>根据修改后的数值重新生成</w:t>
      </w:r>
      <w:r w:rsidR="00745998" w:rsidRPr="009615FD">
        <w:rPr>
          <w:rFonts w:ascii="Book Antiqua" w:hAnsi="Book Antiqua"/>
        </w:rPr>
        <w:t>，点击</w:t>
      </w:r>
      <w:r w:rsidR="00745998" w:rsidRPr="009615FD">
        <w:rPr>
          <w:rFonts w:ascii="Book Antiqua" w:hAnsi="Book Antiqua"/>
          <w:bdr w:val="single" w:sz="4" w:space="0" w:color="auto"/>
          <w:shd w:val="pct15" w:color="auto" w:fill="FFFFFF"/>
        </w:rPr>
        <w:t>取消</w:t>
      </w:r>
      <w:r w:rsidR="00745998" w:rsidRPr="009615FD">
        <w:rPr>
          <w:rFonts w:ascii="Book Antiqua" w:hAnsi="Book Antiqua"/>
        </w:rPr>
        <w:t>按钮即可取消操作</w:t>
      </w:r>
      <w:r w:rsidR="00EF7097" w:rsidRPr="009615FD">
        <w:rPr>
          <w:rFonts w:ascii="Book Antiqua" w:hAnsi="Book Antiqua"/>
        </w:rPr>
        <w:t>。</w:t>
      </w:r>
    </w:p>
    <w:p w14:paraId="27778273" w14:textId="45BEA592" w:rsidR="00D00BF4" w:rsidRPr="009615FD" w:rsidRDefault="00D00BF4" w:rsidP="00D00BF4">
      <w:pPr>
        <w:rPr>
          <w:rFonts w:ascii="Book Antiqua" w:hAnsi="Book Antiqua"/>
        </w:rPr>
      </w:pPr>
    </w:p>
    <w:p w14:paraId="58022E9C" w14:textId="36DFAFC0" w:rsidR="00A07CFD" w:rsidRPr="009615FD" w:rsidRDefault="00A07CFD" w:rsidP="00D00BF4">
      <w:pPr>
        <w:rPr>
          <w:rFonts w:ascii="Book Antiqua" w:hAnsi="Book Antiqua"/>
        </w:rPr>
      </w:pPr>
      <w:r w:rsidRPr="009615FD">
        <w:rPr>
          <w:rFonts w:ascii="Book Antiqua" w:hAnsi="Book Antiqua"/>
          <w:noProof/>
        </w:rPr>
        <w:drawing>
          <wp:inline distT="0" distB="0" distL="0" distR="0" wp14:anchorId="3E663A9B" wp14:editId="5B07F984">
            <wp:extent cx="5274310" cy="26587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58745"/>
                    </a:xfrm>
                    <a:prstGeom prst="rect">
                      <a:avLst/>
                    </a:prstGeom>
                  </pic:spPr>
                </pic:pic>
              </a:graphicData>
            </a:graphic>
          </wp:inline>
        </w:drawing>
      </w:r>
    </w:p>
    <w:p w14:paraId="4BDD58FC" w14:textId="4CA77738" w:rsidR="00745998" w:rsidRPr="009615FD" w:rsidRDefault="00745998" w:rsidP="00745998">
      <w:pPr>
        <w:jc w:val="center"/>
        <w:rPr>
          <w:rFonts w:ascii="Book Antiqua" w:hAnsi="Book Antiqua"/>
        </w:rPr>
      </w:pPr>
      <w:r w:rsidRPr="009615FD">
        <w:rPr>
          <w:rFonts w:ascii="Book Antiqua" w:hAnsi="Book Antiqua"/>
        </w:rPr>
        <w:t>图</w:t>
      </w:r>
      <w:r w:rsidRPr="009615FD">
        <w:rPr>
          <w:rFonts w:ascii="Book Antiqua" w:hAnsi="Book Antiqua"/>
        </w:rPr>
        <w:t xml:space="preserve"> 3-3-1</w:t>
      </w:r>
    </w:p>
    <w:p w14:paraId="4F958240" w14:textId="1A815AF6" w:rsidR="00745998" w:rsidRPr="009615FD" w:rsidRDefault="00745998" w:rsidP="00745998">
      <w:pPr>
        <w:pStyle w:val="3"/>
        <w:numPr>
          <w:ilvl w:val="2"/>
          <w:numId w:val="13"/>
        </w:numPr>
        <w:rPr>
          <w:rFonts w:ascii="Book Antiqua" w:hAnsi="Book Antiqua"/>
        </w:rPr>
      </w:pPr>
      <w:bookmarkStart w:id="54" w:name="_Toc8158104"/>
      <w:r w:rsidRPr="009615FD">
        <w:rPr>
          <w:rFonts w:ascii="Book Antiqua" w:hAnsi="Book Antiqua"/>
        </w:rPr>
        <w:t>维护分红</w:t>
      </w:r>
      <w:r w:rsidRPr="009615FD">
        <w:rPr>
          <w:rFonts w:ascii="Book Antiqua" w:hAnsi="Book Antiqua"/>
        </w:rPr>
        <w:t>/</w:t>
      </w:r>
      <w:r w:rsidRPr="009615FD">
        <w:rPr>
          <w:rFonts w:ascii="Book Antiqua" w:hAnsi="Book Antiqua"/>
        </w:rPr>
        <w:t>融券曲线</w:t>
      </w:r>
      <w:bookmarkEnd w:id="54"/>
    </w:p>
    <w:p w14:paraId="6F8B4098" w14:textId="3ED03F2A" w:rsidR="00745998" w:rsidRPr="009615FD" w:rsidRDefault="00745998" w:rsidP="00745998">
      <w:pPr>
        <w:rPr>
          <w:rFonts w:ascii="Book Antiqua" w:hAnsi="Book Antiqua"/>
        </w:rPr>
      </w:pPr>
      <w:r w:rsidRPr="009615FD">
        <w:rPr>
          <w:rFonts w:ascii="Book Antiqua" w:hAnsi="Book Antiqua"/>
        </w:rPr>
        <w:t>在【定价环境】</w:t>
      </w:r>
      <w:r w:rsidRPr="009615FD">
        <w:rPr>
          <w:rFonts w:ascii="Book Antiqua" w:hAnsi="Book Antiqua"/>
        </w:rPr>
        <w:t>-</w:t>
      </w:r>
      <w:r w:rsidRPr="009615FD">
        <w:rPr>
          <w:rFonts w:ascii="Book Antiqua" w:hAnsi="Book Antiqua"/>
        </w:rPr>
        <w:t>【分红</w:t>
      </w:r>
      <w:r w:rsidRPr="009615FD">
        <w:rPr>
          <w:rFonts w:ascii="Book Antiqua" w:hAnsi="Book Antiqua"/>
        </w:rPr>
        <w:t>/</w:t>
      </w:r>
      <w:r w:rsidRPr="009615FD">
        <w:rPr>
          <w:rFonts w:ascii="Book Antiqua" w:hAnsi="Book Antiqua"/>
        </w:rPr>
        <w:t>融券曲线】界面之中，如图</w:t>
      </w:r>
      <w:r w:rsidRPr="009615FD">
        <w:rPr>
          <w:rFonts w:ascii="Book Antiqua" w:hAnsi="Book Antiqua"/>
        </w:rPr>
        <w:t>3-2-2</w:t>
      </w:r>
      <w:r w:rsidRPr="009615FD">
        <w:rPr>
          <w:rFonts w:ascii="Book Antiqua" w:hAnsi="Book Antiqua"/>
        </w:rPr>
        <w:t>所示，点击需要维护分红</w:t>
      </w:r>
      <w:r w:rsidRPr="009615FD">
        <w:rPr>
          <w:rFonts w:ascii="Book Antiqua" w:hAnsi="Book Antiqua"/>
        </w:rPr>
        <w:t>/</w:t>
      </w:r>
      <w:r w:rsidRPr="009615FD">
        <w:rPr>
          <w:rFonts w:ascii="Book Antiqua" w:hAnsi="Book Antiqua"/>
        </w:rPr>
        <w:t>融券曲线的标的物，并选择一组定价模型参数，双击利率项，并维护数值，即可完成利率的维护，并可点击页面右侧的</w:t>
      </w:r>
      <w:r w:rsidRPr="009615FD">
        <w:rPr>
          <w:rFonts w:ascii="Book Antiqua" w:hAnsi="Book Antiqua"/>
          <w:bdr w:val="single" w:sz="4" w:space="0" w:color="auto"/>
          <w:shd w:val="pct15" w:color="auto" w:fill="FFFFFF"/>
        </w:rPr>
        <w:t>插入</w:t>
      </w:r>
      <w:r w:rsidRPr="009615FD">
        <w:rPr>
          <w:rFonts w:ascii="Book Antiqua" w:hAnsi="Book Antiqua"/>
        </w:rPr>
        <w:t>按钮，即可完成期限点的添加，或点击</w:t>
      </w:r>
      <w:r w:rsidRPr="009615FD">
        <w:rPr>
          <w:rFonts w:ascii="Book Antiqua" w:hAnsi="Book Antiqua"/>
          <w:bdr w:val="single" w:sz="4" w:space="0" w:color="auto"/>
          <w:shd w:val="pct15" w:color="auto" w:fill="FFFFFF"/>
        </w:rPr>
        <w:t>删除</w:t>
      </w:r>
      <w:r w:rsidRPr="009615FD">
        <w:rPr>
          <w:rFonts w:ascii="Book Antiqua" w:hAnsi="Book Antiqua"/>
        </w:rPr>
        <w:t>按钮，可完成选定期限点的删除</w:t>
      </w:r>
    </w:p>
    <w:p w14:paraId="0DD737F7" w14:textId="56140074" w:rsidR="00745998" w:rsidRPr="009615FD" w:rsidRDefault="00745998" w:rsidP="00745998">
      <w:pPr>
        <w:rPr>
          <w:rFonts w:ascii="Book Antiqua" w:hAnsi="Book Antiqua"/>
        </w:rPr>
      </w:pPr>
      <w:r w:rsidRPr="009615FD">
        <w:rPr>
          <w:rFonts w:ascii="Book Antiqua" w:hAnsi="Book Antiqua"/>
          <w:noProof/>
        </w:rPr>
        <w:drawing>
          <wp:inline distT="0" distB="0" distL="0" distR="0" wp14:anchorId="7DC9196F" wp14:editId="100DB2DE">
            <wp:extent cx="5274310" cy="2392680"/>
            <wp:effectExtent l="0" t="0" r="2540" b="762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92680"/>
                    </a:xfrm>
                    <a:prstGeom prst="rect">
                      <a:avLst/>
                    </a:prstGeom>
                  </pic:spPr>
                </pic:pic>
              </a:graphicData>
            </a:graphic>
          </wp:inline>
        </w:drawing>
      </w:r>
    </w:p>
    <w:p w14:paraId="586245F2" w14:textId="78C7817F" w:rsidR="00745998" w:rsidRPr="009615FD" w:rsidRDefault="00745998" w:rsidP="00745998">
      <w:pPr>
        <w:jc w:val="center"/>
        <w:rPr>
          <w:rFonts w:ascii="Book Antiqua" w:hAnsi="Book Antiqua"/>
        </w:rPr>
      </w:pPr>
      <w:r w:rsidRPr="009615FD">
        <w:rPr>
          <w:rFonts w:ascii="Book Antiqua" w:hAnsi="Book Antiqua"/>
        </w:rPr>
        <w:t>图</w:t>
      </w:r>
      <w:r w:rsidRPr="009615FD">
        <w:rPr>
          <w:rFonts w:ascii="Book Antiqua" w:hAnsi="Book Antiqua"/>
        </w:rPr>
        <w:t xml:space="preserve"> 3-2-2</w:t>
      </w:r>
    </w:p>
    <w:p w14:paraId="18BFD049" w14:textId="77777777" w:rsidR="00745998" w:rsidRPr="009615FD" w:rsidRDefault="00745998" w:rsidP="00745998">
      <w:pPr>
        <w:rPr>
          <w:rFonts w:ascii="Book Antiqua" w:hAnsi="Book Antiqua"/>
        </w:rPr>
      </w:pPr>
    </w:p>
    <w:p w14:paraId="7C87C44D" w14:textId="77777777" w:rsidR="00DD676B" w:rsidRPr="009615FD" w:rsidRDefault="00DD676B" w:rsidP="00DD676B">
      <w:pPr>
        <w:rPr>
          <w:rFonts w:ascii="Book Antiqua" w:hAnsi="Book Antiqua"/>
        </w:rPr>
      </w:pPr>
    </w:p>
    <w:p w14:paraId="128FECFA" w14:textId="7FA0BBBA" w:rsidR="00447584" w:rsidRPr="009615FD" w:rsidRDefault="00447584" w:rsidP="000575F2">
      <w:pPr>
        <w:pStyle w:val="1"/>
        <w:numPr>
          <w:ilvl w:val="0"/>
          <w:numId w:val="7"/>
        </w:numPr>
        <w:rPr>
          <w:rFonts w:ascii="Book Antiqua" w:hAnsi="Book Antiqua"/>
        </w:rPr>
      </w:pPr>
      <w:bookmarkStart w:id="55" w:name="_Toc8158105"/>
      <w:r w:rsidRPr="009615FD">
        <w:rPr>
          <w:rFonts w:ascii="Book Antiqua" w:hAnsi="Book Antiqua"/>
        </w:rPr>
        <w:lastRenderedPageBreak/>
        <w:t>客户管理</w:t>
      </w:r>
      <w:bookmarkEnd w:id="55"/>
    </w:p>
    <w:p w14:paraId="212B9610" w14:textId="77777777" w:rsidR="00DD676B" w:rsidRPr="009615FD" w:rsidRDefault="00DD676B" w:rsidP="00DD676B">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56" w:name="_Toc5634039"/>
      <w:bookmarkStart w:id="57" w:name="_Toc6347035"/>
      <w:bookmarkStart w:id="58" w:name="_Toc6416851"/>
      <w:bookmarkStart w:id="59" w:name="_Toc7977053"/>
      <w:bookmarkStart w:id="60" w:name="_Toc8158106"/>
      <w:bookmarkEnd w:id="56"/>
      <w:bookmarkEnd w:id="57"/>
      <w:bookmarkEnd w:id="58"/>
      <w:bookmarkEnd w:id="59"/>
      <w:bookmarkEnd w:id="60"/>
    </w:p>
    <w:p w14:paraId="06B842DA" w14:textId="77777777" w:rsidR="00DD676B" w:rsidRPr="009615FD" w:rsidRDefault="00DD676B" w:rsidP="00DD676B">
      <w:pPr>
        <w:pStyle w:val="2"/>
        <w:numPr>
          <w:ilvl w:val="1"/>
          <w:numId w:val="13"/>
        </w:numPr>
        <w:rPr>
          <w:rFonts w:ascii="Book Antiqua" w:hAnsi="Book Antiqua"/>
        </w:rPr>
      </w:pPr>
      <w:bookmarkStart w:id="61" w:name="_Toc8158107"/>
      <w:r w:rsidRPr="009615FD">
        <w:rPr>
          <w:rFonts w:ascii="Book Antiqua" w:hAnsi="Book Antiqua"/>
        </w:rPr>
        <w:t>客户信息管理</w:t>
      </w:r>
      <w:bookmarkEnd w:id="61"/>
    </w:p>
    <w:p w14:paraId="67964052" w14:textId="77777777" w:rsidR="00DD676B" w:rsidRPr="009615FD" w:rsidRDefault="00DD676B" w:rsidP="00DD676B">
      <w:pPr>
        <w:spacing w:line="360" w:lineRule="auto"/>
        <w:rPr>
          <w:rFonts w:ascii="Book Antiqua" w:hAnsi="Book Antiqua"/>
          <w:b/>
        </w:rPr>
      </w:pPr>
      <w:r w:rsidRPr="009615FD">
        <w:rPr>
          <w:rFonts w:ascii="Book Antiqua" w:hAnsi="Book Antiqua"/>
          <w:b/>
          <w:highlight w:val="lightGray"/>
        </w:rPr>
        <w:t>功能介绍</w:t>
      </w:r>
    </w:p>
    <w:p w14:paraId="0A2E8666" w14:textId="04253C82" w:rsidR="00DD676B" w:rsidRPr="009615FD" w:rsidRDefault="00DD676B" w:rsidP="00DD676B">
      <w:pPr>
        <w:spacing w:line="360" w:lineRule="auto"/>
        <w:rPr>
          <w:rFonts w:ascii="Book Antiqua" w:hAnsi="Book Antiqua"/>
        </w:rPr>
      </w:pPr>
      <w:r w:rsidRPr="009615FD">
        <w:rPr>
          <w:rFonts w:ascii="Book Antiqua" w:hAnsi="Book Antiqua"/>
        </w:rPr>
        <w:tab/>
      </w:r>
      <w:r w:rsidRPr="009615FD">
        <w:rPr>
          <w:rFonts w:ascii="Book Antiqua" w:hAnsi="Book Antiqua"/>
        </w:rPr>
        <w:t>通过【客户信息管理】界面，客户可查看现系统中维护的交易对手，以及针对</w:t>
      </w:r>
      <w:r w:rsidRPr="009615FD">
        <w:rPr>
          <w:rFonts w:ascii="Book Antiqua" w:hAnsi="Book Antiqua"/>
          <w:shd w:val="pct15" w:color="auto" w:fill="FFFFFF"/>
        </w:rPr>
        <w:t>交易对手</w:t>
      </w:r>
      <w:r w:rsidRPr="009615FD">
        <w:rPr>
          <w:rFonts w:ascii="Book Antiqua" w:hAnsi="Book Antiqua"/>
        </w:rPr>
        <w:t>，</w:t>
      </w:r>
      <w:r w:rsidRPr="009615FD">
        <w:rPr>
          <w:rFonts w:ascii="Book Antiqua" w:hAnsi="Book Antiqua"/>
          <w:shd w:val="pct15" w:color="auto" w:fill="FFFFFF"/>
        </w:rPr>
        <w:t>销售</w:t>
      </w:r>
      <w:r w:rsidRPr="009615FD">
        <w:rPr>
          <w:rFonts w:ascii="Book Antiqua" w:hAnsi="Book Antiqua"/>
        </w:rPr>
        <w:t>以及</w:t>
      </w:r>
      <w:r w:rsidRPr="009615FD">
        <w:rPr>
          <w:rFonts w:ascii="Book Antiqua" w:hAnsi="Book Antiqua"/>
          <w:shd w:val="pct15" w:color="auto" w:fill="FFFFFF"/>
        </w:rPr>
        <w:t>客户的银行账号</w:t>
      </w:r>
      <w:r w:rsidRPr="009615FD">
        <w:rPr>
          <w:rFonts w:ascii="Book Antiqua" w:hAnsi="Book Antiqua"/>
        </w:rPr>
        <w:t>进行维护。</w:t>
      </w:r>
      <w:r w:rsidRPr="009615FD">
        <w:rPr>
          <w:rFonts w:ascii="Book Antiqua" w:hAnsi="Book Antiqua"/>
        </w:rPr>
        <w:t xml:space="preserve"> </w:t>
      </w:r>
    </w:p>
    <w:p w14:paraId="35E6AD27" w14:textId="77777777" w:rsidR="00DD676B" w:rsidRPr="009615FD" w:rsidRDefault="00DD676B" w:rsidP="00DD676B">
      <w:pPr>
        <w:rPr>
          <w:rFonts w:ascii="Book Antiqua" w:hAnsi="Book Antiqua"/>
          <w:b/>
        </w:rPr>
      </w:pPr>
      <w:r w:rsidRPr="009615FD">
        <w:rPr>
          <w:rFonts w:ascii="Book Antiqua" w:hAnsi="Book Antiqua"/>
          <w:b/>
          <w:highlight w:val="lightGray"/>
        </w:rPr>
        <w:t>操作说明</w:t>
      </w:r>
    </w:p>
    <w:p w14:paraId="359D78C7" w14:textId="2BEA45BF" w:rsidR="007C19C9" w:rsidRPr="009615FD" w:rsidRDefault="007C19C9" w:rsidP="00DD676B">
      <w:pPr>
        <w:rPr>
          <w:rFonts w:ascii="Book Antiqua" w:hAnsi="Book Antiqua"/>
        </w:rPr>
      </w:pPr>
    </w:p>
    <w:p w14:paraId="4C995F80" w14:textId="7331A7D1" w:rsidR="00BC467B" w:rsidRPr="009615FD" w:rsidRDefault="00BC467B" w:rsidP="00BC467B">
      <w:pPr>
        <w:pStyle w:val="3"/>
        <w:numPr>
          <w:ilvl w:val="2"/>
          <w:numId w:val="13"/>
        </w:numPr>
        <w:rPr>
          <w:rFonts w:ascii="Book Antiqua" w:hAnsi="Book Antiqua"/>
        </w:rPr>
      </w:pPr>
      <w:bookmarkStart w:id="62" w:name="_Toc8158108"/>
      <w:r w:rsidRPr="009615FD">
        <w:rPr>
          <w:rFonts w:ascii="Book Antiqua" w:hAnsi="Book Antiqua"/>
        </w:rPr>
        <w:t>新建交易对手</w:t>
      </w:r>
      <w:bookmarkEnd w:id="62"/>
    </w:p>
    <w:p w14:paraId="52FFEB98" w14:textId="0B84EA2D" w:rsidR="00BC467B" w:rsidRPr="009615FD" w:rsidRDefault="00BC467B" w:rsidP="00BC467B">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【客户信息管理】中，点击左上角的</w:t>
      </w:r>
      <w:r w:rsidRPr="009615FD">
        <w:rPr>
          <w:rFonts w:ascii="Book Antiqua" w:hAnsi="Book Antiqua"/>
          <w:bdr w:val="single" w:sz="4" w:space="0" w:color="auto"/>
          <w:shd w:val="pct15" w:color="auto" w:fill="FFFFFF"/>
        </w:rPr>
        <w:t>新建交易对手</w:t>
      </w:r>
      <w:r w:rsidRPr="009615FD">
        <w:rPr>
          <w:rFonts w:ascii="Book Antiqua" w:hAnsi="Book Antiqua"/>
        </w:rPr>
        <w:t>，在弹出的对话框中</w:t>
      </w:r>
      <w:r w:rsidR="001B42DF" w:rsidRPr="009615FD">
        <w:rPr>
          <w:rFonts w:ascii="Book Antiqua" w:hAnsi="Book Antiqua"/>
        </w:rPr>
        <w:t>输入相应的信息，点击</w:t>
      </w:r>
      <w:r w:rsidR="001B42DF" w:rsidRPr="009615FD">
        <w:rPr>
          <w:rFonts w:ascii="Book Antiqua" w:hAnsi="Book Antiqua"/>
          <w:bdr w:val="single" w:sz="4" w:space="0" w:color="auto"/>
          <w:shd w:val="pct15" w:color="auto" w:fill="FFFFFF"/>
        </w:rPr>
        <w:t>确认</w:t>
      </w:r>
      <w:r w:rsidR="001B42DF" w:rsidRPr="009615FD">
        <w:rPr>
          <w:rFonts w:ascii="Book Antiqua" w:hAnsi="Book Antiqua"/>
        </w:rPr>
        <w:t>按钮即可完成基础合约的创建，点击</w:t>
      </w:r>
      <w:r w:rsidR="001B42DF" w:rsidRPr="009615FD">
        <w:rPr>
          <w:rFonts w:ascii="Book Antiqua" w:hAnsi="Book Antiqua"/>
          <w:bdr w:val="single" w:sz="4" w:space="0" w:color="auto"/>
          <w:shd w:val="pct15" w:color="auto" w:fill="FFFFFF"/>
        </w:rPr>
        <w:t>取消</w:t>
      </w:r>
      <w:r w:rsidR="001B42DF" w:rsidRPr="009615FD">
        <w:rPr>
          <w:rFonts w:ascii="Book Antiqua" w:hAnsi="Book Antiqua"/>
        </w:rPr>
        <w:t>按钮即可取消操作，机构户的信息填写如图</w:t>
      </w:r>
      <w:r w:rsidR="001B42DF" w:rsidRPr="009615FD">
        <w:rPr>
          <w:rFonts w:ascii="Book Antiqua" w:hAnsi="Book Antiqua"/>
        </w:rPr>
        <w:t>4-1-</w:t>
      </w:r>
      <w:r w:rsidR="00242747" w:rsidRPr="009615FD">
        <w:rPr>
          <w:rFonts w:ascii="Book Antiqua" w:hAnsi="Book Antiqua"/>
        </w:rPr>
        <w:t>1</w:t>
      </w:r>
      <w:r w:rsidR="001B42DF" w:rsidRPr="009615FD">
        <w:rPr>
          <w:rFonts w:ascii="Book Antiqua" w:hAnsi="Book Antiqua"/>
        </w:rPr>
        <w:t>所示，产品户的信息填写如图</w:t>
      </w:r>
      <w:r w:rsidR="001B42DF" w:rsidRPr="009615FD">
        <w:rPr>
          <w:rFonts w:ascii="Book Antiqua" w:hAnsi="Book Antiqua"/>
        </w:rPr>
        <w:t>4-1-</w:t>
      </w:r>
      <w:r w:rsidR="00242747" w:rsidRPr="009615FD">
        <w:rPr>
          <w:rFonts w:ascii="Book Antiqua" w:hAnsi="Book Antiqua"/>
        </w:rPr>
        <w:t>2</w:t>
      </w:r>
      <w:r w:rsidR="001B42DF" w:rsidRPr="009615FD">
        <w:rPr>
          <w:rFonts w:ascii="Book Antiqua" w:hAnsi="Book Antiqua"/>
        </w:rPr>
        <w:t>所示</w:t>
      </w:r>
      <w:r w:rsidR="001B42DF" w:rsidRPr="009615FD">
        <w:rPr>
          <w:rFonts w:ascii="Book Antiqua" w:hAnsi="Book Antiqua"/>
        </w:rPr>
        <w:t>.</w:t>
      </w:r>
    </w:p>
    <w:p w14:paraId="3AF74B75" w14:textId="05188702" w:rsidR="001B42DF" w:rsidRPr="009615FD" w:rsidRDefault="00F510B2" w:rsidP="00BC467B">
      <w:pPr>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77DA1143" wp14:editId="4DCBA2DC">
            <wp:extent cx="5274310" cy="322707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27070"/>
                    </a:xfrm>
                    <a:prstGeom prst="rect">
                      <a:avLst/>
                    </a:prstGeom>
                  </pic:spPr>
                </pic:pic>
              </a:graphicData>
            </a:graphic>
          </wp:inline>
        </w:drawing>
      </w:r>
    </w:p>
    <w:p w14:paraId="47ACC2D9" w14:textId="1326DDCD" w:rsidR="001B42DF" w:rsidRPr="009615FD" w:rsidRDefault="001B42DF" w:rsidP="001B42DF">
      <w:pPr>
        <w:jc w:val="center"/>
        <w:rPr>
          <w:rFonts w:ascii="Book Antiqua" w:hAnsi="Book Antiqua"/>
        </w:rPr>
      </w:pPr>
      <w:r w:rsidRPr="009615FD">
        <w:rPr>
          <w:rFonts w:ascii="Book Antiqua" w:hAnsi="Book Antiqua"/>
        </w:rPr>
        <w:t>图</w:t>
      </w:r>
      <w:r w:rsidRPr="009615FD">
        <w:rPr>
          <w:rFonts w:ascii="Book Antiqua" w:hAnsi="Book Antiqua"/>
        </w:rPr>
        <w:t xml:space="preserve"> 4-1-</w:t>
      </w:r>
      <w:r w:rsidR="00242747" w:rsidRPr="009615FD">
        <w:rPr>
          <w:rFonts w:ascii="Book Antiqua" w:hAnsi="Book Antiqua"/>
        </w:rPr>
        <w:t>1</w:t>
      </w:r>
    </w:p>
    <w:p w14:paraId="0B9D054C" w14:textId="5D4356C3" w:rsidR="001B42DF" w:rsidRPr="009615FD" w:rsidRDefault="001B42DF" w:rsidP="00BC467B">
      <w:pPr>
        <w:rPr>
          <w:rFonts w:ascii="Book Antiqua" w:hAnsi="Book Antiqua"/>
        </w:rPr>
      </w:pPr>
      <w:r w:rsidRPr="009615FD">
        <w:rPr>
          <w:rFonts w:ascii="Book Antiqua" w:hAnsi="Book Antiqua"/>
          <w:noProof/>
        </w:rPr>
        <w:lastRenderedPageBreak/>
        <w:drawing>
          <wp:inline distT="0" distB="0" distL="0" distR="0" wp14:anchorId="293BE419" wp14:editId="7AAB5785">
            <wp:extent cx="5274310" cy="320357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03575"/>
                    </a:xfrm>
                    <a:prstGeom prst="rect">
                      <a:avLst/>
                    </a:prstGeom>
                  </pic:spPr>
                </pic:pic>
              </a:graphicData>
            </a:graphic>
          </wp:inline>
        </w:drawing>
      </w:r>
    </w:p>
    <w:p w14:paraId="7B645E2A" w14:textId="5517AA62" w:rsidR="001B42DF" w:rsidRPr="009615FD" w:rsidRDefault="001B42DF" w:rsidP="001B42DF">
      <w:pPr>
        <w:jc w:val="center"/>
        <w:rPr>
          <w:rFonts w:ascii="Book Antiqua" w:hAnsi="Book Antiqua"/>
        </w:rPr>
      </w:pPr>
      <w:r w:rsidRPr="009615FD">
        <w:rPr>
          <w:rFonts w:ascii="Book Antiqua" w:hAnsi="Book Antiqua"/>
        </w:rPr>
        <w:t>图</w:t>
      </w:r>
      <w:r w:rsidRPr="009615FD">
        <w:rPr>
          <w:rFonts w:ascii="Book Antiqua" w:hAnsi="Book Antiqua"/>
        </w:rPr>
        <w:t xml:space="preserve"> 4-1-</w:t>
      </w:r>
      <w:r w:rsidR="00242747" w:rsidRPr="009615FD">
        <w:rPr>
          <w:rFonts w:ascii="Book Antiqua" w:hAnsi="Book Antiqua"/>
        </w:rPr>
        <w:t>2</w:t>
      </w:r>
    </w:p>
    <w:p w14:paraId="57C08F32" w14:textId="708AD368" w:rsidR="00F45EB9" w:rsidRPr="009615FD" w:rsidRDefault="00F45EB9" w:rsidP="00F45EB9">
      <w:pPr>
        <w:pStyle w:val="3"/>
        <w:numPr>
          <w:ilvl w:val="2"/>
          <w:numId w:val="13"/>
        </w:numPr>
        <w:rPr>
          <w:rFonts w:ascii="Book Antiqua" w:hAnsi="Book Antiqua"/>
        </w:rPr>
      </w:pPr>
      <w:bookmarkStart w:id="63" w:name="_Toc8158109"/>
      <w:r w:rsidRPr="009615FD">
        <w:rPr>
          <w:rFonts w:ascii="Book Antiqua" w:hAnsi="Book Antiqua"/>
        </w:rPr>
        <w:t>交易对手的维护</w:t>
      </w:r>
      <w:bookmarkEnd w:id="63"/>
    </w:p>
    <w:p w14:paraId="18DD35A5" w14:textId="298DB416" w:rsidR="00F45EB9" w:rsidRPr="009615FD" w:rsidRDefault="00F45EB9" w:rsidP="00F45EB9">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【客户信息管理界面】中，选择一交易对手，并点击界面</w:t>
      </w:r>
      <w:r w:rsidR="00242747" w:rsidRPr="009615FD">
        <w:rPr>
          <w:rFonts w:ascii="Book Antiqua" w:hAnsi="Book Antiqua"/>
        </w:rPr>
        <w:t>右侧</w:t>
      </w:r>
      <w:r w:rsidRPr="009615FD">
        <w:rPr>
          <w:rFonts w:ascii="Book Antiqua" w:hAnsi="Book Antiqua"/>
        </w:rPr>
        <w:t>的</w:t>
      </w:r>
      <w:r w:rsidR="00242747" w:rsidRPr="009615FD">
        <w:rPr>
          <w:rFonts w:ascii="Book Antiqua" w:hAnsi="Book Antiqua"/>
          <w:bdr w:val="single" w:sz="4" w:space="0" w:color="auto"/>
          <w:shd w:val="pct15" w:color="auto" w:fill="FFFFFF"/>
        </w:rPr>
        <w:t>编辑按钮</w:t>
      </w:r>
      <w:r w:rsidRPr="009615FD">
        <w:rPr>
          <w:rFonts w:ascii="Book Antiqua" w:hAnsi="Book Antiqua"/>
        </w:rPr>
        <w:t>按钮，如图</w:t>
      </w:r>
      <w:r w:rsidRPr="009615FD">
        <w:rPr>
          <w:rFonts w:ascii="Book Antiqua" w:hAnsi="Book Antiqua"/>
        </w:rPr>
        <w:t>4-1-4</w:t>
      </w:r>
      <w:r w:rsidRPr="009615FD">
        <w:rPr>
          <w:rFonts w:ascii="Book Antiqua" w:hAnsi="Book Antiqua"/>
        </w:rPr>
        <w:t>所示，针对该交易对手的信息，进行对应的修改，</w:t>
      </w:r>
      <w:r w:rsidR="00242747" w:rsidRPr="009615FD">
        <w:rPr>
          <w:rFonts w:ascii="Book Antiqua" w:hAnsi="Book Antiqua"/>
        </w:rPr>
        <w:t>如图</w:t>
      </w:r>
      <w:r w:rsidR="00242747" w:rsidRPr="009615FD">
        <w:rPr>
          <w:rFonts w:ascii="Book Antiqua" w:hAnsi="Book Antiqua"/>
        </w:rPr>
        <w:t>4-1-5</w:t>
      </w:r>
      <w:r w:rsidR="00242747" w:rsidRPr="009615FD">
        <w:rPr>
          <w:rFonts w:ascii="Book Antiqua" w:hAnsi="Book Antiqua"/>
        </w:rPr>
        <w:t>所示，</w:t>
      </w:r>
      <w:r w:rsidRPr="009615FD">
        <w:rPr>
          <w:rFonts w:ascii="Book Antiqua" w:hAnsi="Book Antiqua"/>
        </w:rPr>
        <w:t>并页面最下点击</w:t>
      </w:r>
      <w:r w:rsidRPr="009615FD">
        <w:rPr>
          <w:rFonts w:ascii="Book Antiqua" w:hAnsi="Book Antiqua"/>
          <w:bdr w:val="single" w:sz="4" w:space="0" w:color="auto"/>
          <w:shd w:val="pct15" w:color="auto" w:fill="FFFFFF"/>
        </w:rPr>
        <w:t>提交</w:t>
      </w:r>
      <w:r w:rsidR="00242747" w:rsidRPr="009615FD">
        <w:rPr>
          <w:rFonts w:ascii="Book Antiqua" w:hAnsi="Book Antiqua"/>
          <w:bdr w:val="single" w:sz="4" w:space="0" w:color="auto"/>
          <w:shd w:val="pct15" w:color="auto" w:fill="FFFFFF"/>
        </w:rPr>
        <w:t>修改</w:t>
      </w:r>
      <w:r w:rsidRPr="009615FD">
        <w:rPr>
          <w:rFonts w:ascii="Book Antiqua" w:hAnsi="Book Antiqua"/>
        </w:rPr>
        <w:t>按钮</w:t>
      </w:r>
      <w:r w:rsidRPr="009615FD">
        <w:rPr>
          <w:rFonts w:ascii="Book Antiqua" w:hAnsi="Book Antiqua"/>
        </w:rPr>
        <w:t>,</w:t>
      </w:r>
      <w:r w:rsidRPr="009615FD">
        <w:rPr>
          <w:rFonts w:ascii="Book Antiqua" w:hAnsi="Book Antiqua"/>
        </w:rPr>
        <w:t>即可完成交易对手信息的维护</w:t>
      </w:r>
      <w:r w:rsidR="00EB72E4" w:rsidRPr="009615FD">
        <w:rPr>
          <w:rFonts w:ascii="Book Antiqua" w:hAnsi="Book Antiqua"/>
        </w:rPr>
        <w:t>；</w:t>
      </w:r>
    </w:p>
    <w:p w14:paraId="4A2555A8" w14:textId="3C426FC2" w:rsidR="00F45EB9" w:rsidRPr="009615FD" w:rsidRDefault="00242747" w:rsidP="00F45EB9">
      <w:pPr>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0F9A356D" wp14:editId="17A43B6D">
            <wp:extent cx="5274310" cy="20281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28190"/>
                    </a:xfrm>
                    <a:prstGeom prst="rect">
                      <a:avLst/>
                    </a:prstGeom>
                  </pic:spPr>
                </pic:pic>
              </a:graphicData>
            </a:graphic>
          </wp:inline>
        </w:drawing>
      </w:r>
    </w:p>
    <w:p w14:paraId="12D664E6" w14:textId="7B596293" w:rsidR="008C3F4E" w:rsidRPr="009615FD" w:rsidRDefault="008C3F4E" w:rsidP="008C3F4E">
      <w:pPr>
        <w:jc w:val="center"/>
        <w:rPr>
          <w:rFonts w:ascii="Book Antiqua" w:hAnsi="Book Antiqua"/>
        </w:rPr>
      </w:pPr>
      <w:r w:rsidRPr="009615FD">
        <w:rPr>
          <w:rFonts w:ascii="Book Antiqua" w:hAnsi="Book Antiqua"/>
        </w:rPr>
        <w:t>图</w:t>
      </w:r>
      <w:r w:rsidRPr="009615FD">
        <w:rPr>
          <w:rFonts w:ascii="Book Antiqua" w:hAnsi="Book Antiqua"/>
        </w:rPr>
        <w:t xml:space="preserve"> 4-1-4</w:t>
      </w:r>
    </w:p>
    <w:p w14:paraId="2F279551" w14:textId="72FBF3F7" w:rsidR="00242747" w:rsidRPr="009615FD" w:rsidRDefault="00242747" w:rsidP="00242747">
      <w:pPr>
        <w:rPr>
          <w:rFonts w:ascii="Book Antiqua" w:hAnsi="Book Antiqua"/>
        </w:rPr>
      </w:pPr>
      <w:r w:rsidRPr="009615FD">
        <w:rPr>
          <w:rFonts w:ascii="Book Antiqua" w:hAnsi="Book Antiqua"/>
          <w:noProof/>
        </w:rPr>
        <w:lastRenderedPageBreak/>
        <w:drawing>
          <wp:inline distT="0" distB="0" distL="0" distR="0" wp14:anchorId="59B5655B" wp14:editId="535D22F4">
            <wp:extent cx="5274310" cy="38963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96360"/>
                    </a:xfrm>
                    <a:prstGeom prst="rect">
                      <a:avLst/>
                    </a:prstGeom>
                  </pic:spPr>
                </pic:pic>
              </a:graphicData>
            </a:graphic>
          </wp:inline>
        </w:drawing>
      </w:r>
    </w:p>
    <w:p w14:paraId="46CB4550" w14:textId="67F64A40" w:rsidR="00242747" w:rsidRPr="009615FD" w:rsidRDefault="00242747" w:rsidP="00242747">
      <w:pPr>
        <w:jc w:val="center"/>
        <w:rPr>
          <w:rFonts w:ascii="Book Antiqua" w:hAnsi="Book Antiqua"/>
        </w:rPr>
      </w:pPr>
      <w:r w:rsidRPr="009615FD">
        <w:rPr>
          <w:rFonts w:ascii="Book Antiqua" w:hAnsi="Book Antiqua"/>
        </w:rPr>
        <w:t>图</w:t>
      </w:r>
      <w:r w:rsidRPr="009615FD">
        <w:rPr>
          <w:rFonts w:ascii="Book Antiqua" w:hAnsi="Book Antiqua"/>
        </w:rPr>
        <w:t xml:space="preserve"> 4-1-5</w:t>
      </w:r>
    </w:p>
    <w:p w14:paraId="7B6429C5" w14:textId="241CC50C" w:rsidR="00680C2D" w:rsidRPr="009615FD" w:rsidRDefault="00680C2D" w:rsidP="00680C2D">
      <w:pPr>
        <w:pStyle w:val="2"/>
        <w:numPr>
          <w:ilvl w:val="1"/>
          <w:numId w:val="13"/>
        </w:numPr>
        <w:rPr>
          <w:rFonts w:ascii="Book Antiqua" w:hAnsi="Book Antiqua"/>
        </w:rPr>
      </w:pPr>
      <w:bookmarkStart w:id="64" w:name="_Toc8158110"/>
      <w:r w:rsidRPr="009615FD">
        <w:rPr>
          <w:rFonts w:ascii="Book Antiqua" w:hAnsi="Book Antiqua"/>
        </w:rPr>
        <w:t>销售管理</w:t>
      </w:r>
      <w:bookmarkEnd w:id="64"/>
    </w:p>
    <w:p w14:paraId="0CEDAC9A" w14:textId="17ABBA99" w:rsidR="00680C2D" w:rsidRPr="009615FD" w:rsidRDefault="00680C2D" w:rsidP="00680C2D">
      <w:pPr>
        <w:jc w:val="left"/>
        <w:rPr>
          <w:rFonts w:ascii="Book Antiqua" w:hAnsi="Book Antiqua"/>
        </w:rPr>
      </w:pPr>
      <w:r w:rsidRPr="009615FD">
        <w:rPr>
          <w:rFonts w:ascii="Book Antiqua" w:hAnsi="Book Antiqua"/>
        </w:rPr>
        <w:t xml:space="preserve"> </w:t>
      </w:r>
      <w:r w:rsidRPr="009615FD">
        <w:rPr>
          <w:rFonts w:ascii="Book Antiqua" w:hAnsi="Book Antiqua"/>
        </w:rPr>
        <w:t>在【客户管理】</w:t>
      </w:r>
      <w:r w:rsidRPr="009615FD">
        <w:rPr>
          <w:rFonts w:ascii="Book Antiqua" w:hAnsi="Book Antiqua"/>
        </w:rPr>
        <w:t>-</w:t>
      </w:r>
      <w:r w:rsidRPr="009615FD">
        <w:rPr>
          <w:rFonts w:ascii="Book Antiqua" w:hAnsi="Book Antiqua"/>
        </w:rPr>
        <w:t>【销售管理】界面中，进入销售管理的页面，如图</w:t>
      </w:r>
      <w:r w:rsidRPr="009615FD">
        <w:rPr>
          <w:rFonts w:ascii="Book Antiqua" w:hAnsi="Book Antiqua"/>
        </w:rPr>
        <w:t>4-</w:t>
      </w:r>
      <w:r w:rsidR="00A10646" w:rsidRPr="009615FD">
        <w:rPr>
          <w:rFonts w:ascii="Book Antiqua" w:hAnsi="Book Antiqua"/>
        </w:rPr>
        <w:t>2-1</w:t>
      </w:r>
      <w:r w:rsidRPr="009615FD">
        <w:rPr>
          <w:rFonts w:ascii="Book Antiqua" w:hAnsi="Book Antiqua"/>
        </w:rPr>
        <w:t>所示，并在此页面可进行销售的查看和维护，其中在建立交易对手的时候，可进行销售的选择，每个交易对手有且只能对应一个销售。</w:t>
      </w:r>
    </w:p>
    <w:p w14:paraId="150355B5" w14:textId="77777777" w:rsidR="00680C2D" w:rsidRPr="009615FD" w:rsidRDefault="00680C2D" w:rsidP="00680C2D">
      <w:pPr>
        <w:jc w:val="left"/>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2D04CBFA" wp14:editId="2C1205EC">
            <wp:extent cx="5274310" cy="25380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38095"/>
                    </a:xfrm>
                    <a:prstGeom prst="rect">
                      <a:avLst/>
                    </a:prstGeom>
                  </pic:spPr>
                </pic:pic>
              </a:graphicData>
            </a:graphic>
          </wp:inline>
        </w:drawing>
      </w:r>
    </w:p>
    <w:p w14:paraId="3BFBB85A" w14:textId="13FF81BB" w:rsidR="00680C2D" w:rsidRPr="009615FD" w:rsidRDefault="00680C2D" w:rsidP="00680C2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A10646" w:rsidRPr="009615FD">
        <w:rPr>
          <w:rFonts w:ascii="Book Antiqua" w:hAnsi="Book Antiqua"/>
        </w:rPr>
        <w:t>2-1</w:t>
      </w:r>
    </w:p>
    <w:p w14:paraId="42DC25FE" w14:textId="4365FE3C" w:rsidR="00680C2D" w:rsidRPr="009615FD" w:rsidRDefault="00680C2D" w:rsidP="00680C2D">
      <w:pPr>
        <w:rPr>
          <w:rFonts w:ascii="Book Antiqua" w:hAnsi="Book Antiqua"/>
        </w:rPr>
      </w:pPr>
      <w:r w:rsidRPr="009615FD">
        <w:rPr>
          <w:rFonts w:ascii="Book Antiqua" w:hAnsi="Book Antiqua"/>
        </w:rPr>
        <w:t>并在该销售管理的界面进行分公司、营业部、销售的创建操作，首先进行分公司的建立，点击分公司右侧的</w:t>
      </w:r>
      <w:r w:rsidRPr="009615FD">
        <w:rPr>
          <w:rFonts w:ascii="Book Antiqua" w:hAnsi="Book Antiqua"/>
        </w:rPr>
        <w:t>+</w:t>
      </w:r>
      <w:r w:rsidRPr="009615FD">
        <w:rPr>
          <w:rFonts w:ascii="Book Antiqua" w:hAnsi="Book Antiqua"/>
        </w:rPr>
        <w:t>号，如图</w:t>
      </w:r>
      <w:r w:rsidRPr="009615FD">
        <w:rPr>
          <w:rFonts w:ascii="Book Antiqua" w:hAnsi="Book Antiqua"/>
        </w:rPr>
        <w:t>4-</w:t>
      </w:r>
      <w:r w:rsidR="00A10646" w:rsidRPr="009615FD">
        <w:rPr>
          <w:rFonts w:ascii="Book Antiqua" w:hAnsi="Book Antiqua"/>
        </w:rPr>
        <w:t>2-2</w:t>
      </w:r>
      <w:r w:rsidRPr="009615FD">
        <w:rPr>
          <w:rFonts w:ascii="Book Antiqua" w:hAnsi="Book Antiqua"/>
        </w:rPr>
        <w:t>所示；</w:t>
      </w:r>
    </w:p>
    <w:p w14:paraId="12AA5E30" w14:textId="77777777" w:rsidR="00680C2D" w:rsidRPr="009615FD" w:rsidRDefault="00680C2D" w:rsidP="00680C2D">
      <w:pPr>
        <w:rPr>
          <w:rFonts w:ascii="Book Antiqua" w:hAnsi="Book Antiqua"/>
        </w:rPr>
      </w:pPr>
      <w:r w:rsidRPr="009615FD">
        <w:rPr>
          <w:rFonts w:ascii="Book Antiqua" w:hAnsi="Book Antiqua"/>
          <w:noProof/>
        </w:rPr>
        <w:lastRenderedPageBreak/>
        <w:t xml:space="preserve"> </w:t>
      </w:r>
      <w:r w:rsidRPr="009615FD">
        <w:rPr>
          <w:rFonts w:ascii="Book Antiqua" w:hAnsi="Book Antiqua"/>
          <w:noProof/>
        </w:rPr>
        <w:drawing>
          <wp:inline distT="0" distB="0" distL="0" distR="0" wp14:anchorId="4A79E8E1" wp14:editId="41E7D7C7">
            <wp:extent cx="5274310" cy="19913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91360"/>
                    </a:xfrm>
                    <a:prstGeom prst="rect">
                      <a:avLst/>
                    </a:prstGeom>
                  </pic:spPr>
                </pic:pic>
              </a:graphicData>
            </a:graphic>
          </wp:inline>
        </w:drawing>
      </w:r>
    </w:p>
    <w:p w14:paraId="2CEC13E8" w14:textId="3EE30440" w:rsidR="00680C2D" w:rsidRPr="009615FD" w:rsidRDefault="00680C2D" w:rsidP="00680C2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A10646" w:rsidRPr="009615FD">
        <w:rPr>
          <w:rFonts w:ascii="Book Antiqua" w:hAnsi="Book Antiqua"/>
        </w:rPr>
        <w:t>2-2</w:t>
      </w:r>
    </w:p>
    <w:p w14:paraId="77C47528" w14:textId="11DF7C78" w:rsidR="00680C2D" w:rsidRPr="009615FD" w:rsidRDefault="00680C2D" w:rsidP="00680C2D">
      <w:pPr>
        <w:rPr>
          <w:rFonts w:ascii="Book Antiqua" w:hAnsi="Book Antiqua"/>
        </w:rPr>
      </w:pPr>
      <w:r w:rsidRPr="009615FD">
        <w:rPr>
          <w:rFonts w:ascii="Book Antiqua" w:hAnsi="Book Antiqua"/>
        </w:rPr>
        <w:t>之后进行营业部的创建，点击营业部右侧的</w:t>
      </w:r>
      <w:r w:rsidRPr="009615FD">
        <w:rPr>
          <w:rFonts w:ascii="Book Antiqua" w:hAnsi="Book Antiqua"/>
        </w:rPr>
        <w:t>+</w:t>
      </w:r>
      <w:r w:rsidRPr="009615FD">
        <w:rPr>
          <w:rFonts w:ascii="Book Antiqua" w:hAnsi="Book Antiqua"/>
        </w:rPr>
        <w:t>号，如图</w:t>
      </w:r>
      <w:r w:rsidRPr="009615FD">
        <w:rPr>
          <w:rFonts w:ascii="Book Antiqua" w:hAnsi="Book Antiqua"/>
        </w:rPr>
        <w:t>4-</w:t>
      </w:r>
      <w:r w:rsidR="00A10646" w:rsidRPr="009615FD">
        <w:rPr>
          <w:rFonts w:ascii="Book Antiqua" w:hAnsi="Book Antiqua"/>
        </w:rPr>
        <w:t>2-3</w:t>
      </w:r>
      <w:r w:rsidRPr="009615FD">
        <w:rPr>
          <w:rFonts w:ascii="Book Antiqua" w:hAnsi="Book Antiqua"/>
        </w:rPr>
        <w:t>所示</w:t>
      </w:r>
    </w:p>
    <w:p w14:paraId="46CF837B" w14:textId="308A428B" w:rsidR="00680C2D" w:rsidRPr="009615FD" w:rsidRDefault="00680C2D" w:rsidP="00680C2D">
      <w:pPr>
        <w:jc w:val="center"/>
        <w:rPr>
          <w:rFonts w:ascii="Book Antiqua" w:hAnsi="Book Antiqua"/>
        </w:rPr>
      </w:pPr>
      <w:r w:rsidRPr="009615FD">
        <w:rPr>
          <w:rFonts w:ascii="Book Antiqua" w:hAnsi="Book Antiqua"/>
          <w:noProof/>
        </w:rPr>
        <w:drawing>
          <wp:inline distT="0" distB="0" distL="0" distR="0" wp14:anchorId="764DD78A" wp14:editId="2352B8B4">
            <wp:extent cx="5274310" cy="24472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47290"/>
                    </a:xfrm>
                    <a:prstGeom prst="rect">
                      <a:avLst/>
                    </a:prstGeom>
                  </pic:spPr>
                </pic:pic>
              </a:graphicData>
            </a:graphic>
          </wp:inline>
        </w:drawing>
      </w:r>
      <w:r w:rsidRPr="009615FD">
        <w:rPr>
          <w:rFonts w:ascii="Book Antiqua" w:hAnsi="Book Antiqua"/>
        </w:rPr>
        <w:t>图</w:t>
      </w:r>
      <w:r w:rsidRPr="009615FD">
        <w:rPr>
          <w:rFonts w:ascii="Book Antiqua" w:hAnsi="Book Antiqua"/>
        </w:rPr>
        <w:t xml:space="preserve"> 4-</w:t>
      </w:r>
      <w:r w:rsidR="00A10646" w:rsidRPr="009615FD">
        <w:rPr>
          <w:rFonts w:ascii="Book Antiqua" w:hAnsi="Book Antiqua"/>
        </w:rPr>
        <w:t>2-3</w:t>
      </w:r>
    </w:p>
    <w:p w14:paraId="21F3DA94" w14:textId="65099B87" w:rsidR="00680C2D" w:rsidRPr="009615FD" w:rsidRDefault="00680C2D" w:rsidP="00680C2D">
      <w:pPr>
        <w:rPr>
          <w:rFonts w:ascii="Book Antiqua" w:hAnsi="Book Antiqua"/>
        </w:rPr>
      </w:pPr>
      <w:r w:rsidRPr="009615FD">
        <w:rPr>
          <w:rFonts w:ascii="Book Antiqua" w:hAnsi="Book Antiqua"/>
        </w:rPr>
        <w:t>并最后可进行销售的创建，单击页面中的新建销售按钮，如图</w:t>
      </w:r>
      <w:r w:rsidRPr="009615FD">
        <w:rPr>
          <w:rFonts w:ascii="Book Antiqua" w:hAnsi="Book Antiqua"/>
        </w:rPr>
        <w:t>4-</w:t>
      </w:r>
      <w:r w:rsidR="00A10646" w:rsidRPr="009615FD">
        <w:rPr>
          <w:rFonts w:ascii="Book Antiqua" w:hAnsi="Book Antiqua"/>
        </w:rPr>
        <w:t>2-4</w:t>
      </w:r>
      <w:r w:rsidRPr="009615FD">
        <w:rPr>
          <w:rFonts w:ascii="Book Antiqua" w:hAnsi="Book Antiqua"/>
        </w:rPr>
        <w:t>、</w:t>
      </w:r>
      <w:r w:rsidRPr="009615FD">
        <w:rPr>
          <w:rFonts w:ascii="Book Antiqua" w:hAnsi="Book Antiqua"/>
        </w:rPr>
        <w:t>4-</w:t>
      </w:r>
      <w:r w:rsidR="00A10646" w:rsidRPr="009615FD">
        <w:rPr>
          <w:rFonts w:ascii="Book Antiqua" w:hAnsi="Book Antiqua"/>
        </w:rPr>
        <w:t>2-5</w:t>
      </w:r>
      <w:r w:rsidRPr="009615FD">
        <w:rPr>
          <w:rFonts w:ascii="Book Antiqua" w:hAnsi="Book Antiqua"/>
        </w:rPr>
        <w:t>所示</w:t>
      </w:r>
    </w:p>
    <w:p w14:paraId="231531E4" w14:textId="77777777" w:rsidR="00680C2D" w:rsidRPr="009615FD" w:rsidRDefault="00680C2D" w:rsidP="00680C2D">
      <w:pPr>
        <w:rPr>
          <w:rFonts w:ascii="Book Antiqua" w:hAnsi="Book Antiqua"/>
        </w:rPr>
      </w:pPr>
      <w:r w:rsidRPr="009615FD">
        <w:rPr>
          <w:rFonts w:ascii="Book Antiqua" w:hAnsi="Book Antiqua"/>
          <w:noProof/>
        </w:rPr>
        <w:drawing>
          <wp:inline distT="0" distB="0" distL="0" distR="0" wp14:anchorId="378496B3" wp14:editId="74962B8A">
            <wp:extent cx="5274310" cy="22205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220595"/>
                    </a:xfrm>
                    <a:prstGeom prst="rect">
                      <a:avLst/>
                    </a:prstGeom>
                  </pic:spPr>
                </pic:pic>
              </a:graphicData>
            </a:graphic>
          </wp:inline>
        </w:drawing>
      </w:r>
    </w:p>
    <w:p w14:paraId="7F27AE4C" w14:textId="36D3A32A" w:rsidR="00680C2D" w:rsidRPr="009615FD" w:rsidRDefault="00680C2D" w:rsidP="00680C2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A10646" w:rsidRPr="009615FD">
        <w:rPr>
          <w:rFonts w:ascii="Book Antiqua" w:hAnsi="Book Antiqua"/>
        </w:rPr>
        <w:t>2-4</w:t>
      </w:r>
    </w:p>
    <w:p w14:paraId="30569BD6" w14:textId="77777777" w:rsidR="00680C2D" w:rsidRPr="009615FD" w:rsidRDefault="00680C2D" w:rsidP="00680C2D">
      <w:pPr>
        <w:jc w:val="center"/>
        <w:rPr>
          <w:rFonts w:ascii="Book Antiqua" w:hAnsi="Book Antiqua"/>
        </w:rPr>
      </w:pPr>
      <w:r w:rsidRPr="009615FD">
        <w:rPr>
          <w:rFonts w:ascii="Book Antiqua" w:hAnsi="Book Antiqua"/>
          <w:noProof/>
        </w:rPr>
        <w:lastRenderedPageBreak/>
        <w:drawing>
          <wp:inline distT="0" distB="0" distL="0" distR="0" wp14:anchorId="40113728" wp14:editId="6F7DD444">
            <wp:extent cx="5274310" cy="32486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48660"/>
                    </a:xfrm>
                    <a:prstGeom prst="rect">
                      <a:avLst/>
                    </a:prstGeom>
                  </pic:spPr>
                </pic:pic>
              </a:graphicData>
            </a:graphic>
          </wp:inline>
        </w:drawing>
      </w:r>
    </w:p>
    <w:p w14:paraId="05A52EE5" w14:textId="09CF4F35" w:rsidR="00680C2D" w:rsidRPr="009615FD" w:rsidRDefault="00680C2D" w:rsidP="00680C2D">
      <w:pPr>
        <w:jc w:val="center"/>
        <w:rPr>
          <w:rFonts w:ascii="Book Antiqua" w:hAnsi="Book Antiqua"/>
        </w:rPr>
      </w:pPr>
      <w:r w:rsidRPr="009615FD">
        <w:rPr>
          <w:rFonts w:ascii="Book Antiqua" w:hAnsi="Book Antiqua"/>
        </w:rPr>
        <w:t>图</w:t>
      </w:r>
      <w:r w:rsidR="00A10646" w:rsidRPr="009615FD">
        <w:rPr>
          <w:rFonts w:ascii="Book Antiqua" w:hAnsi="Book Antiqua"/>
        </w:rPr>
        <w:t xml:space="preserve"> </w:t>
      </w:r>
      <w:r w:rsidRPr="009615FD">
        <w:rPr>
          <w:rFonts w:ascii="Book Antiqua" w:hAnsi="Book Antiqua"/>
        </w:rPr>
        <w:t>4-</w:t>
      </w:r>
      <w:r w:rsidR="00A10646" w:rsidRPr="009615FD">
        <w:rPr>
          <w:rFonts w:ascii="Book Antiqua" w:hAnsi="Book Antiqua"/>
        </w:rPr>
        <w:t>2-5</w:t>
      </w:r>
    </w:p>
    <w:p w14:paraId="07E93876" w14:textId="76CD18C6" w:rsidR="004E657E" w:rsidRPr="009615FD" w:rsidRDefault="004E657E" w:rsidP="004E657E">
      <w:pPr>
        <w:pStyle w:val="2"/>
        <w:numPr>
          <w:ilvl w:val="1"/>
          <w:numId w:val="13"/>
        </w:numPr>
        <w:rPr>
          <w:rFonts w:ascii="Book Antiqua" w:hAnsi="Book Antiqua"/>
        </w:rPr>
      </w:pPr>
      <w:bookmarkStart w:id="65" w:name="_Toc8158111"/>
      <w:r w:rsidRPr="009615FD">
        <w:rPr>
          <w:rFonts w:ascii="Book Antiqua" w:hAnsi="Book Antiqua"/>
        </w:rPr>
        <w:t>银行账户管理</w:t>
      </w:r>
      <w:bookmarkEnd w:id="65"/>
    </w:p>
    <w:p w14:paraId="7CFB5C47" w14:textId="2655E18A" w:rsidR="004E657E" w:rsidRPr="009615FD" w:rsidRDefault="004E657E" w:rsidP="004E657E">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银行账户管理】页面中，用户可以在该页面里进行交易对手的银行账户管理。可以实现一个交易对手多个银行账户的关联。该特性将方便财务进行银行账户划账后的资金录入流程。也可以实现一个银行账户多个交易对手的关联。</w:t>
      </w:r>
    </w:p>
    <w:p w14:paraId="3AD4982C" w14:textId="5AAFCDDA" w:rsidR="004E657E" w:rsidRPr="009615FD" w:rsidRDefault="004E657E" w:rsidP="004E657E">
      <w:pPr>
        <w:jc w:val="left"/>
        <w:rPr>
          <w:rFonts w:ascii="Book Antiqua" w:hAnsi="Book Antiqua"/>
        </w:rPr>
      </w:pPr>
      <w:r w:rsidRPr="009615FD">
        <w:rPr>
          <w:rFonts w:ascii="Book Antiqua" w:hAnsi="Book Antiqua"/>
        </w:rPr>
        <w:t>并可点击</w:t>
      </w:r>
      <w:r w:rsidR="008769B3" w:rsidRPr="009615FD">
        <w:rPr>
          <w:rFonts w:ascii="Book Antiqua" w:hAnsi="Book Antiqua"/>
        </w:rPr>
        <w:t>左</w:t>
      </w:r>
      <w:r w:rsidRPr="009615FD">
        <w:rPr>
          <w:rFonts w:ascii="Book Antiqua" w:hAnsi="Book Antiqua"/>
        </w:rPr>
        <w:t>侧的</w:t>
      </w:r>
      <w:r w:rsidRPr="009615FD">
        <w:rPr>
          <w:rFonts w:ascii="Book Antiqua" w:hAnsi="Book Antiqua"/>
          <w:bdr w:val="single" w:sz="4" w:space="0" w:color="auto"/>
          <w:shd w:val="pct15" w:color="auto" w:fill="FFFFFF"/>
        </w:rPr>
        <w:t>创建银行账户</w:t>
      </w:r>
      <w:r w:rsidRPr="009615FD">
        <w:rPr>
          <w:rFonts w:ascii="Book Antiqua" w:hAnsi="Book Antiqua"/>
        </w:rPr>
        <w:t>按钮，</w:t>
      </w:r>
      <w:r w:rsidR="008769B3" w:rsidRPr="009615FD">
        <w:rPr>
          <w:rFonts w:ascii="Book Antiqua" w:hAnsi="Book Antiqua"/>
        </w:rPr>
        <w:t>如图</w:t>
      </w:r>
      <w:r w:rsidR="008769B3" w:rsidRPr="009615FD">
        <w:rPr>
          <w:rFonts w:ascii="Book Antiqua" w:hAnsi="Book Antiqua"/>
        </w:rPr>
        <w:t>4-3-1</w:t>
      </w:r>
      <w:r w:rsidR="008769B3" w:rsidRPr="009615FD">
        <w:rPr>
          <w:rFonts w:ascii="Book Antiqua" w:hAnsi="Book Antiqua"/>
        </w:rPr>
        <w:t>所示，</w:t>
      </w:r>
      <w:r w:rsidRPr="009615FD">
        <w:rPr>
          <w:rFonts w:ascii="Book Antiqua" w:hAnsi="Book Antiqua"/>
        </w:rPr>
        <w:t>输入对应的信息，点击</w:t>
      </w:r>
      <w:r w:rsidRPr="009615FD">
        <w:rPr>
          <w:rFonts w:ascii="Book Antiqua" w:hAnsi="Book Antiqua"/>
          <w:bdr w:val="single" w:sz="4" w:space="0" w:color="auto"/>
          <w:shd w:val="pct15" w:color="auto" w:fill="FFFFFF"/>
        </w:rPr>
        <w:t>确认</w:t>
      </w:r>
      <w:r w:rsidRPr="009615FD">
        <w:rPr>
          <w:rFonts w:ascii="Book Antiqua" w:hAnsi="Book Antiqua"/>
        </w:rPr>
        <w:t>按钮即可完成银行账户信息的创建，点击</w:t>
      </w:r>
      <w:r w:rsidRPr="009615FD">
        <w:rPr>
          <w:rFonts w:ascii="Book Antiqua" w:hAnsi="Book Antiqua"/>
          <w:bdr w:val="single" w:sz="4" w:space="0" w:color="auto"/>
          <w:shd w:val="pct15" w:color="auto" w:fill="FFFFFF"/>
        </w:rPr>
        <w:t>取消</w:t>
      </w:r>
      <w:r w:rsidRPr="009615FD">
        <w:rPr>
          <w:rFonts w:ascii="Book Antiqua" w:hAnsi="Book Antiqua"/>
        </w:rPr>
        <w:t>按钮即可取消操作；</w:t>
      </w:r>
    </w:p>
    <w:p w14:paraId="08DEA8EE" w14:textId="631BEEA6" w:rsidR="004E657E" w:rsidRPr="009615FD" w:rsidRDefault="004E657E" w:rsidP="004E657E">
      <w:pPr>
        <w:jc w:val="left"/>
        <w:rPr>
          <w:rFonts w:ascii="Book Antiqua" w:hAnsi="Book Antiqua"/>
        </w:rPr>
      </w:pPr>
      <w:r w:rsidRPr="009615FD">
        <w:rPr>
          <w:rFonts w:ascii="Book Antiqua" w:hAnsi="Book Antiqua"/>
          <w:noProof/>
        </w:rPr>
        <w:drawing>
          <wp:inline distT="0" distB="0" distL="0" distR="0" wp14:anchorId="47D73067" wp14:editId="2568B8A9">
            <wp:extent cx="5274310" cy="21304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30425"/>
                    </a:xfrm>
                    <a:prstGeom prst="rect">
                      <a:avLst/>
                    </a:prstGeom>
                  </pic:spPr>
                </pic:pic>
              </a:graphicData>
            </a:graphic>
          </wp:inline>
        </w:drawing>
      </w:r>
    </w:p>
    <w:p w14:paraId="419F5203" w14:textId="41993718" w:rsidR="008769B3" w:rsidRPr="009615FD" w:rsidRDefault="008769B3"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4-3-1</w:t>
      </w:r>
    </w:p>
    <w:p w14:paraId="610356E0" w14:textId="77777777" w:rsidR="004E657E" w:rsidRPr="009615FD" w:rsidRDefault="004E657E" w:rsidP="004E657E">
      <w:pPr>
        <w:jc w:val="left"/>
        <w:rPr>
          <w:rFonts w:ascii="Book Antiqua" w:hAnsi="Book Antiqua"/>
          <w:b/>
        </w:rPr>
      </w:pPr>
      <w:r w:rsidRPr="009615FD">
        <w:rPr>
          <w:rFonts w:ascii="Book Antiqua" w:hAnsi="Book Antiqua"/>
          <w:b/>
        </w:rPr>
        <w:t>字段说明：</w:t>
      </w:r>
    </w:p>
    <w:tbl>
      <w:tblPr>
        <w:tblW w:w="9660" w:type="dxa"/>
        <w:tblLook w:val="04A0" w:firstRow="1" w:lastRow="0" w:firstColumn="1" w:lastColumn="0" w:noHBand="0" w:noVBand="1"/>
      </w:tblPr>
      <w:tblGrid>
        <w:gridCol w:w="1080"/>
        <w:gridCol w:w="2560"/>
        <w:gridCol w:w="6020"/>
      </w:tblGrid>
      <w:tr w:rsidR="004E657E" w:rsidRPr="009615FD" w14:paraId="33D4FE78" w14:textId="77777777" w:rsidTr="008A0864">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828B3DA" w14:textId="77777777" w:rsidR="004E657E" w:rsidRPr="009615FD" w:rsidRDefault="004E657E"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560" w:type="dxa"/>
            <w:tcBorders>
              <w:top w:val="single" w:sz="4" w:space="0" w:color="auto"/>
              <w:left w:val="nil"/>
              <w:bottom w:val="single" w:sz="4" w:space="0" w:color="auto"/>
              <w:right w:val="single" w:sz="4" w:space="0" w:color="auto"/>
            </w:tcBorders>
            <w:shd w:val="clear" w:color="000000" w:fill="A6A6A6"/>
            <w:noWrap/>
            <w:vAlign w:val="bottom"/>
            <w:hideMark/>
          </w:tcPr>
          <w:p w14:paraId="2C88A24A" w14:textId="77777777" w:rsidR="004E657E" w:rsidRPr="009615FD" w:rsidRDefault="004E657E"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6020" w:type="dxa"/>
            <w:tcBorders>
              <w:top w:val="single" w:sz="4" w:space="0" w:color="auto"/>
              <w:left w:val="nil"/>
              <w:bottom w:val="single" w:sz="4" w:space="0" w:color="auto"/>
              <w:right w:val="single" w:sz="4" w:space="0" w:color="auto"/>
            </w:tcBorders>
            <w:shd w:val="clear" w:color="000000" w:fill="A6A6A6"/>
            <w:vAlign w:val="bottom"/>
            <w:hideMark/>
          </w:tcPr>
          <w:p w14:paraId="10C6C089" w14:textId="77777777" w:rsidR="004E657E" w:rsidRPr="009615FD" w:rsidRDefault="004E657E"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4E657E" w:rsidRPr="009615FD" w14:paraId="2EAFF313"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330C00" w14:textId="77777777" w:rsidR="004E657E" w:rsidRPr="009615FD" w:rsidRDefault="004E657E"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1</w:t>
            </w:r>
          </w:p>
        </w:tc>
        <w:tc>
          <w:tcPr>
            <w:tcW w:w="2560" w:type="dxa"/>
            <w:tcBorders>
              <w:top w:val="nil"/>
              <w:left w:val="nil"/>
              <w:bottom w:val="single" w:sz="4" w:space="0" w:color="auto"/>
              <w:right w:val="single" w:sz="4" w:space="0" w:color="auto"/>
            </w:tcBorders>
            <w:shd w:val="clear" w:color="auto" w:fill="auto"/>
            <w:noWrap/>
            <w:vAlign w:val="bottom"/>
            <w:hideMark/>
          </w:tcPr>
          <w:p w14:paraId="7A601DA2"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6020" w:type="dxa"/>
            <w:tcBorders>
              <w:top w:val="nil"/>
              <w:left w:val="nil"/>
              <w:bottom w:val="single" w:sz="4" w:space="0" w:color="auto"/>
              <w:right w:val="single" w:sz="4" w:space="0" w:color="auto"/>
            </w:tcBorders>
            <w:shd w:val="clear" w:color="auto" w:fill="auto"/>
            <w:vAlign w:val="bottom"/>
            <w:hideMark/>
          </w:tcPr>
          <w:p w14:paraId="545DD48C"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展示交易对手的名称</w:t>
            </w:r>
          </w:p>
        </w:tc>
      </w:tr>
      <w:tr w:rsidR="004E657E" w:rsidRPr="009615FD" w14:paraId="531C5FB8"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F0CEF2E" w14:textId="77777777" w:rsidR="004E657E" w:rsidRPr="009615FD" w:rsidRDefault="004E657E"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560" w:type="dxa"/>
            <w:tcBorders>
              <w:top w:val="nil"/>
              <w:left w:val="nil"/>
              <w:bottom w:val="single" w:sz="4" w:space="0" w:color="auto"/>
              <w:right w:val="single" w:sz="4" w:space="0" w:color="auto"/>
            </w:tcBorders>
            <w:shd w:val="clear" w:color="auto" w:fill="auto"/>
            <w:noWrap/>
            <w:vAlign w:val="bottom"/>
            <w:hideMark/>
          </w:tcPr>
          <w:p w14:paraId="1E4071EF"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交易对手银行账号</w:t>
            </w:r>
          </w:p>
        </w:tc>
        <w:tc>
          <w:tcPr>
            <w:tcW w:w="6020" w:type="dxa"/>
            <w:tcBorders>
              <w:top w:val="nil"/>
              <w:left w:val="nil"/>
              <w:bottom w:val="single" w:sz="4" w:space="0" w:color="auto"/>
              <w:right w:val="single" w:sz="4" w:space="0" w:color="auto"/>
            </w:tcBorders>
            <w:shd w:val="clear" w:color="auto" w:fill="auto"/>
            <w:vAlign w:val="bottom"/>
            <w:hideMark/>
          </w:tcPr>
          <w:p w14:paraId="295F9679"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创建的交易对手的账户银行账号</w:t>
            </w:r>
          </w:p>
        </w:tc>
      </w:tr>
      <w:tr w:rsidR="004E657E" w:rsidRPr="009615FD" w14:paraId="2C7024D7"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29105CA" w14:textId="77777777" w:rsidR="004E657E" w:rsidRPr="009615FD" w:rsidRDefault="004E657E"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560" w:type="dxa"/>
            <w:tcBorders>
              <w:top w:val="nil"/>
              <w:left w:val="nil"/>
              <w:bottom w:val="single" w:sz="4" w:space="0" w:color="auto"/>
              <w:right w:val="single" w:sz="4" w:space="0" w:color="auto"/>
            </w:tcBorders>
            <w:shd w:val="clear" w:color="auto" w:fill="auto"/>
            <w:noWrap/>
            <w:vAlign w:val="bottom"/>
            <w:hideMark/>
          </w:tcPr>
          <w:p w14:paraId="1097D819"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交易对手银行账户名</w:t>
            </w:r>
          </w:p>
        </w:tc>
        <w:tc>
          <w:tcPr>
            <w:tcW w:w="6020" w:type="dxa"/>
            <w:tcBorders>
              <w:top w:val="nil"/>
              <w:left w:val="nil"/>
              <w:bottom w:val="single" w:sz="4" w:space="0" w:color="auto"/>
              <w:right w:val="single" w:sz="4" w:space="0" w:color="auto"/>
            </w:tcBorders>
            <w:shd w:val="clear" w:color="auto" w:fill="auto"/>
            <w:vAlign w:val="bottom"/>
            <w:hideMark/>
          </w:tcPr>
          <w:p w14:paraId="2C49F607"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创建的交易对手的银行账户名</w:t>
            </w:r>
          </w:p>
        </w:tc>
      </w:tr>
      <w:tr w:rsidR="004E657E" w:rsidRPr="009615FD" w14:paraId="1A3D625C"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420BB8" w14:textId="77777777" w:rsidR="004E657E" w:rsidRPr="009615FD" w:rsidRDefault="004E657E"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560" w:type="dxa"/>
            <w:tcBorders>
              <w:top w:val="nil"/>
              <w:left w:val="nil"/>
              <w:bottom w:val="single" w:sz="4" w:space="0" w:color="auto"/>
              <w:right w:val="single" w:sz="4" w:space="0" w:color="auto"/>
            </w:tcBorders>
            <w:shd w:val="clear" w:color="auto" w:fill="auto"/>
            <w:noWrap/>
            <w:vAlign w:val="bottom"/>
            <w:hideMark/>
          </w:tcPr>
          <w:p w14:paraId="31C873DA"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交易对手开户行</w:t>
            </w:r>
          </w:p>
        </w:tc>
        <w:tc>
          <w:tcPr>
            <w:tcW w:w="6020" w:type="dxa"/>
            <w:tcBorders>
              <w:top w:val="nil"/>
              <w:left w:val="nil"/>
              <w:bottom w:val="single" w:sz="4" w:space="0" w:color="auto"/>
              <w:right w:val="single" w:sz="4" w:space="0" w:color="auto"/>
            </w:tcBorders>
            <w:shd w:val="clear" w:color="auto" w:fill="auto"/>
            <w:vAlign w:val="bottom"/>
            <w:hideMark/>
          </w:tcPr>
          <w:p w14:paraId="72113C26"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创建的交易对手的开户行名</w:t>
            </w:r>
          </w:p>
        </w:tc>
      </w:tr>
      <w:tr w:rsidR="004E657E" w:rsidRPr="009615FD" w14:paraId="343D2DA7"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F33445" w14:textId="77777777" w:rsidR="004E657E" w:rsidRPr="009615FD" w:rsidRDefault="004E657E"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560" w:type="dxa"/>
            <w:tcBorders>
              <w:top w:val="nil"/>
              <w:left w:val="nil"/>
              <w:bottom w:val="single" w:sz="4" w:space="0" w:color="auto"/>
              <w:right w:val="single" w:sz="4" w:space="0" w:color="auto"/>
            </w:tcBorders>
            <w:shd w:val="clear" w:color="auto" w:fill="auto"/>
            <w:noWrap/>
            <w:vAlign w:val="bottom"/>
            <w:hideMark/>
          </w:tcPr>
          <w:p w14:paraId="70291487"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交易对手支付系统行号</w:t>
            </w:r>
          </w:p>
        </w:tc>
        <w:tc>
          <w:tcPr>
            <w:tcW w:w="6020" w:type="dxa"/>
            <w:tcBorders>
              <w:top w:val="nil"/>
              <w:left w:val="nil"/>
              <w:bottom w:val="single" w:sz="4" w:space="0" w:color="auto"/>
              <w:right w:val="single" w:sz="4" w:space="0" w:color="auto"/>
            </w:tcBorders>
            <w:shd w:val="clear" w:color="auto" w:fill="auto"/>
            <w:vAlign w:val="bottom"/>
            <w:hideMark/>
          </w:tcPr>
          <w:p w14:paraId="73057A99" w14:textId="77777777" w:rsidR="004E657E" w:rsidRPr="009615FD" w:rsidRDefault="004E657E"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创建的交易对手的银行号</w:t>
            </w:r>
          </w:p>
        </w:tc>
      </w:tr>
    </w:tbl>
    <w:p w14:paraId="2A0D3311" w14:textId="77777777" w:rsidR="004E657E" w:rsidRPr="009615FD" w:rsidRDefault="004E657E" w:rsidP="004E657E">
      <w:pPr>
        <w:jc w:val="left"/>
        <w:rPr>
          <w:rFonts w:ascii="Book Antiqua" w:hAnsi="Book Antiqua"/>
        </w:rPr>
      </w:pPr>
    </w:p>
    <w:p w14:paraId="6F183F05" w14:textId="77777777" w:rsidR="00680C2D" w:rsidRPr="009615FD" w:rsidRDefault="00680C2D" w:rsidP="00403373">
      <w:pPr>
        <w:rPr>
          <w:rFonts w:ascii="Book Antiqua" w:hAnsi="Book Antiqua"/>
        </w:rPr>
      </w:pPr>
    </w:p>
    <w:p w14:paraId="15D734F5" w14:textId="5436C867" w:rsidR="008667E6" w:rsidRPr="009615FD" w:rsidRDefault="008667E6" w:rsidP="008667E6">
      <w:pPr>
        <w:pStyle w:val="2"/>
        <w:numPr>
          <w:ilvl w:val="1"/>
          <w:numId w:val="13"/>
        </w:numPr>
        <w:rPr>
          <w:rFonts w:ascii="Book Antiqua" w:hAnsi="Book Antiqua"/>
        </w:rPr>
      </w:pPr>
      <w:bookmarkStart w:id="66" w:name="_Toc8158112"/>
      <w:r w:rsidRPr="009615FD">
        <w:rPr>
          <w:rFonts w:ascii="Book Antiqua" w:hAnsi="Book Antiqua"/>
        </w:rPr>
        <w:t>客户资金统计</w:t>
      </w:r>
      <w:bookmarkEnd w:id="66"/>
    </w:p>
    <w:p w14:paraId="51C611BB" w14:textId="2EF64448" w:rsidR="00EF400C" w:rsidRPr="009615FD" w:rsidRDefault="00EF400C" w:rsidP="00EF400C">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【客户资金统计】界面中，如图</w:t>
      </w:r>
      <w:r w:rsidRPr="009615FD">
        <w:rPr>
          <w:rFonts w:ascii="Book Antiqua" w:hAnsi="Book Antiqua"/>
        </w:rPr>
        <w:t>4-</w:t>
      </w:r>
      <w:r w:rsidR="00AE0101" w:rsidRPr="009615FD">
        <w:rPr>
          <w:rFonts w:ascii="Book Antiqua" w:hAnsi="Book Antiqua"/>
        </w:rPr>
        <w:t>4</w:t>
      </w:r>
      <w:r w:rsidRPr="009615FD">
        <w:rPr>
          <w:rFonts w:ascii="Book Antiqua" w:hAnsi="Book Antiqua"/>
        </w:rPr>
        <w:t>-1</w:t>
      </w:r>
      <w:r w:rsidRPr="009615FD">
        <w:rPr>
          <w:rFonts w:ascii="Book Antiqua" w:hAnsi="Book Antiqua"/>
        </w:rPr>
        <w:t>所示，填写交易对手，主协议编号，销售其中一项或多项搜索标准，然后点击左侧</w:t>
      </w:r>
      <w:r w:rsidRPr="009615FD">
        <w:rPr>
          <w:rFonts w:ascii="Book Antiqua" w:hAnsi="Book Antiqua"/>
          <w:bdr w:val="single" w:sz="4" w:space="0" w:color="auto"/>
          <w:shd w:val="pct15" w:color="auto" w:fill="FFFFFF"/>
        </w:rPr>
        <w:t>搜索</w:t>
      </w:r>
      <w:r w:rsidRPr="009615FD">
        <w:rPr>
          <w:rFonts w:ascii="Book Antiqua" w:hAnsi="Book Antiqua"/>
        </w:rPr>
        <w:t>按钮，即可搜索出符合搜索条件的交易对手的信息。其中交易对手和</w:t>
      </w:r>
      <w:r w:rsidRPr="009615FD">
        <w:rPr>
          <w:rFonts w:ascii="Book Antiqua" w:hAnsi="Book Antiqua"/>
        </w:rPr>
        <w:t>SAC</w:t>
      </w:r>
      <w:r w:rsidRPr="009615FD">
        <w:rPr>
          <w:rFonts w:ascii="Book Antiqua" w:hAnsi="Book Antiqua"/>
        </w:rPr>
        <w:t>协议支持模糊查询。销售下拉框支持级联选择。点击</w:t>
      </w:r>
      <w:r w:rsidRPr="009615FD">
        <w:rPr>
          <w:rFonts w:ascii="Book Antiqua" w:hAnsi="Book Antiqua"/>
          <w:bdr w:val="single" w:sz="4" w:space="0" w:color="auto"/>
          <w:shd w:val="pct15" w:color="auto" w:fill="FFFFFF"/>
        </w:rPr>
        <w:t>重置</w:t>
      </w:r>
      <w:r w:rsidRPr="009615FD">
        <w:rPr>
          <w:rFonts w:ascii="Book Antiqua" w:hAnsi="Book Antiqua"/>
        </w:rPr>
        <w:t>按钮，即清除所有搜索标准并展示所有的交易对手信息。</w:t>
      </w:r>
    </w:p>
    <w:p w14:paraId="38A63B09" w14:textId="1FA2B1D0" w:rsidR="00787B7F" w:rsidRPr="009615FD" w:rsidRDefault="00787B7F" w:rsidP="00EF400C">
      <w:pPr>
        <w:rPr>
          <w:rFonts w:ascii="Book Antiqua" w:hAnsi="Book Antiqua"/>
        </w:rPr>
      </w:pPr>
      <w:r w:rsidRPr="009615FD">
        <w:rPr>
          <w:rFonts w:ascii="Book Antiqua" w:hAnsi="Book Antiqua" w:cs="宋体"/>
          <w:color w:val="000000"/>
          <w:kern w:val="0"/>
          <w:sz w:val="22"/>
        </w:rPr>
        <w:t>其中资金流水的变化为：总出入金变化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实现盈亏变化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现金余额变化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已用授信变化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负债变化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保证金变化</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存续期权权利金变化</w:t>
      </w:r>
    </w:p>
    <w:p w14:paraId="36A319A9" w14:textId="77777777" w:rsidR="00EF400C" w:rsidRPr="009615FD" w:rsidRDefault="00EF400C" w:rsidP="00EF400C">
      <w:pPr>
        <w:rPr>
          <w:rFonts w:ascii="Book Antiqua" w:hAnsi="Book Antiqua"/>
        </w:rPr>
      </w:pPr>
      <w:r w:rsidRPr="009615FD">
        <w:rPr>
          <w:rFonts w:ascii="Book Antiqua" w:hAnsi="Book Antiqua"/>
          <w:noProof/>
        </w:rPr>
        <w:drawing>
          <wp:inline distT="0" distB="0" distL="0" distR="0" wp14:anchorId="60B1C025" wp14:editId="1E2523DC">
            <wp:extent cx="5274310" cy="24333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33320"/>
                    </a:xfrm>
                    <a:prstGeom prst="rect">
                      <a:avLst/>
                    </a:prstGeom>
                  </pic:spPr>
                </pic:pic>
              </a:graphicData>
            </a:graphic>
          </wp:inline>
        </w:drawing>
      </w:r>
    </w:p>
    <w:p w14:paraId="2A1C435C" w14:textId="6C9B2682" w:rsidR="00EF400C" w:rsidRPr="009615FD" w:rsidRDefault="00EF400C" w:rsidP="00EF400C">
      <w:pPr>
        <w:jc w:val="center"/>
        <w:rPr>
          <w:rFonts w:ascii="Book Antiqua" w:hAnsi="Book Antiqua"/>
        </w:rPr>
      </w:pPr>
      <w:r w:rsidRPr="009615FD">
        <w:rPr>
          <w:rFonts w:ascii="Book Antiqua" w:hAnsi="Book Antiqua"/>
        </w:rPr>
        <w:t>图</w:t>
      </w:r>
      <w:r w:rsidRPr="009615FD">
        <w:rPr>
          <w:rFonts w:ascii="Book Antiqua" w:hAnsi="Book Antiqua"/>
        </w:rPr>
        <w:t>4-</w:t>
      </w:r>
      <w:r w:rsidR="00AE0101" w:rsidRPr="009615FD">
        <w:rPr>
          <w:rFonts w:ascii="Book Antiqua" w:hAnsi="Book Antiqua"/>
        </w:rPr>
        <w:t>4</w:t>
      </w:r>
      <w:r w:rsidRPr="009615FD">
        <w:rPr>
          <w:rFonts w:ascii="Book Antiqua" w:hAnsi="Book Antiqua"/>
        </w:rPr>
        <w:t>-1</w:t>
      </w:r>
    </w:p>
    <w:p w14:paraId="1950E788" w14:textId="77777777" w:rsidR="00EF400C" w:rsidRPr="009615FD" w:rsidRDefault="00EF400C" w:rsidP="00EF400C">
      <w:pPr>
        <w:rPr>
          <w:rFonts w:ascii="Book Antiqua" w:hAnsi="Book Antiqua"/>
          <w:b/>
        </w:rPr>
      </w:pPr>
      <w:r w:rsidRPr="009615FD">
        <w:rPr>
          <w:rFonts w:ascii="Book Antiqua" w:hAnsi="Book Antiqua"/>
          <w:b/>
        </w:rPr>
        <w:t>字段说明：</w:t>
      </w:r>
    </w:p>
    <w:p w14:paraId="4FCF0E58" w14:textId="77777777" w:rsidR="00EF400C" w:rsidRPr="009615FD" w:rsidRDefault="00EF400C" w:rsidP="00EF400C">
      <w:pPr>
        <w:rPr>
          <w:rFonts w:ascii="Book Antiqua" w:hAnsi="Book Antiqua"/>
        </w:rPr>
      </w:pPr>
    </w:p>
    <w:tbl>
      <w:tblPr>
        <w:tblW w:w="9834" w:type="dxa"/>
        <w:tblLook w:val="04A0" w:firstRow="1" w:lastRow="0" w:firstColumn="1" w:lastColumn="0" w:noHBand="0" w:noVBand="1"/>
      </w:tblPr>
      <w:tblGrid>
        <w:gridCol w:w="704"/>
        <w:gridCol w:w="2131"/>
        <w:gridCol w:w="6999"/>
      </w:tblGrid>
      <w:tr w:rsidR="00EF400C" w:rsidRPr="009615FD" w14:paraId="2DC9826C" w14:textId="77777777" w:rsidTr="008A0864">
        <w:trPr>
          <w:trHeight w:val="265"/>
        </w:trPr>
        <w:tc>
          <w:tcPr>
            <w:tcW w:w="70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56619D0" w14:textId="77777777" w:rsidR="00EF400C" w:rsidRPr="009615FD" w:rsidRDefault="00EF400C" w:rsidP="008A0864">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序号</w:t>
            </w:r>
          </w:p>
        </w:tc>
        <w:tc>
          <w:tcPr>
            <w:tcW w:w="2131" w:type="dxa"/>
            <w:tcBorders>
              <w:top w:val="single" w:sz="4" w:space="0" w:color="auto"/>
              <w:left w:val="nil"/>
              <w:bottom w:val="single" w:sz="4" w:space="0" w:color="auto"/>
              <w:right w:val="single" w:sz="4" w:space="0" w:color="auto"/>
            </w:tcBorders>
            <w:shd w:val="clear" w:color="000000" w:fill="BFBFBF"/>
            <w:noWrap/>
            <w:vAlign w:val="bottom"/>
            <w:hideMark/>
          </w:tcPr>
          <w:p w14:paraId="48F92438" w14:textId="77777777" w:rsidR="00EF400C" w:rsidRPr="009615FD" w:rsidRDefault="00EF400C" w:rsidP="008A0864">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字段名称</w:t>
            </w:r>
          </w:p>
        </w:tc>
        <w:tc>
          <w:tcPr>
            <w:tcW w:w="6999" w:type="dxa"/>
            <w:tcBorders>
              <w:top w:val="single" w:sz="4" w:space="0" w:color="auto"/>
              <w:left w:val="nil"/>
              <w:bottom w:val="single" w:sz="4" w:space="0" w:color="auto"/>
              <w:right w:val="single" w:sz="4" w:space="0" w:color="auto"/>
            </w:tcBorders>
            <w:shd w:val="clear" w:color="000000" w:fill="BFBFBF"/>
            <w:noWrap/>
            <w:vAlign w:val="bottom"/>
            <w:hideMark/>
          </w:tcPr>
          <w:p w14:paraId="18EF4227" w14:textId="77777777" w:rsidR="00EF400C" w:rsidRPr="009615FD" w:rsidRDefault="00EF400C" w:rsidP="008A0864">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字段说明</w:t>
            </w:r>
          </w:p>
        </w:tc>
      </w:tr>
      <w:tr w:rsidR="00EF400C" w:rsidRPr="009615FD" w14:paraId="78BBA09C"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69D422D"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w:t>
            </w:r>
          </w:p>
        </w:tc>
        <w:tc>
          <w:tcPr>
            <w:tcW w:w="2131" w:type="dxa"/>
            <w:tcBorders>
              <w:top w:val="nil"/>
              <w:left w:val="nil"/>
              <w:bottom w:val="single" w:sz="4" w:space="0" w:color="auto"/>
              <w:right w:val="single" w:sz="4" w:space="0" w:color="auto"/>
            </w:tcBorders>
            <w:shd w:val="clear" w:color="auto" w:fill="auto"/>
            <w:noWrap/>
            <w:vAlign w:val="bottom"/>
            <w:hideMark/>
          </w:tcPr>
          <w:p w14:paraId="7A00831F"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交易对手</w:t>
            </w:r>
          </w:p>
        </w:tc>
        <w:tc>
          <w:tcPr>
            <w:tcW w:w="6999" w:type="dxa"/>
            <w:tcBorders>
              <w:top w:val="nil"/>
              <w:left w:val="nil"/>
              <w:bottom w:val="single" w:sz="4" w:space="0" w:color="auto"/>
              <w:right w:val="single" w:sz="4" w:space="0" w:color="auto"/>
            </w:tcBorders>
            <w:shd w:val="clear" w:color="auto" w:fill="auto"/>
            <w:noWrap/>
            <w:vAlign w:val="bottom"/>
            <w:hideMark/>
          </w:tcPr>
          <w:p w14:paraId="00B3471C"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选择交易对手的名称</w:t>
            </w:r>
          </w:p>
        </w:tc>
      </w:tr>
      <w:tr w:rsidR="00EF400C" w:rsidRPr="009615FD" w14:paraId="7949FA6A"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10D7DA7"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2</w:t>
            </w:r>
          </w:p>
        </w:tc>
        <w:tc>
          <w:tcPr>
            <w:tcW w:w="2131" w:type="dxa"/>
            <w:tcBorders>
              <w:top w:val="nil"/>
              <w:left w:val="nil"/>
              <w:bottom w:val="single" w:sz="4" w:space="0" w:color="auto"/>
              <w:right w:val="single" w:sz="4" w:space="0" w:color="auto"/>
            </w:tcBorders>
            <w:shd w:val="clear" w:color="auto" w:fill="auto"/>
            <w:noWrap/>
            <w:vAlign w:val="bottom"/>
            <w:hideMark/>
          </w:tcPr>
          <w:p w14:paraId="0D9A5426"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开户销售</w:t>
            </w:r>
          </w:p>
        </w:tc>
        <w:tc>
          <w:tcPr>
            <w:tcW w:w="6999" w:type="dxa"/>
            <w:tcBorders>
              <w:top w:val="nil"/>
              <w:left w:val="nil"/>
              <w:bottom w:val="single" w:sz="4" w:space="0" w:color="auto"/>
              <w:right w:val="single" w:sz="4" w:space="0" w:color="auto"/>
            </w:tcBorders>
            <w:shd w:val="clear" w:color="auto" w:fill="auto"/>
            <w:noWrap/>
            <w:vAlign w:val="bottom"/>
            <w:hideMark/>
          </w:tcPr>
          <w:p w14:paraId="749AFF88"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该交易对手联系的销售名称</w:t>
            </w:r>
          </w:p>
        </w:tc>
      </w:tr>
      <w:tr w:rsidR="00EF400C" w:rsidRPr="009615FD" w14:paraId="5B3D25F7"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618B802"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3</w:t>
            </w:r>
          </w:p>
        </w:tc>
        <w:tc>
          <w:tcPr>
            <w:tcW w:w="2131" w:type="dxa"/>
            <w:tcBorders>
              <w:top w:val="nil"/>
              <w:left w:val="nil"/>
              <w:bottom w:val="single" w:sz="4" w:space="0" w:color="auto"/>
              <w:right w:val="single" w:sz="4" w:space="0" w:color="auto"/>
            </w:tcBorders>
            <w:shd w:val="clear" w:color="auto" w:fill="auto"/>
            <w:noWrap/>
            <w:vAlign w:val="bottom"/>
            <w:hideMark/>
          </w:tcPr>
          <w:p w14:paraId="1D57F62D"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状态</w:t>
            </w:r>
          </w:p>
        </w:tc>
        <w:tc>
          <w:tcPr>
            <w:tcW w:w="6999" w:type="dxa"/>
            <w:tcBorders>
              <w:top w:val="nil"/>
              <w:left w:val="nil"/>
              <w:bottom w:val="single" w:sz="4" w:space="0" w:color="auto"/>
              <w:right w:val="single" w:sz="4" w:space="0" w:color="auto"/>
            </w:tcBorders>
            <w:shd w:val="clear" w:color="auto" w:fill="auto"/>
            <w:noWrap/>
            <w:vAlign w:val="bottom"/>
            <w:hideMark/>
          </w:tcPr>
          <w:p w14:paraId="528BE0D5"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该交易对手现在的状态，</w:t>
            </w:r>
            <w:r w:rsidRPr="009615FD">
              <w:rPr>
                <w:rFonts w:ascii="Book Antiqua" w:hAnsi="Book Antiqua" w:cs="宋体"/>
                <w:color w:val="000000"/>
                <w:kern w:val="0"/>
                <w:sz w:val="22"/>
                <w:shd w:val="pct15" w:color="auto" w:fill="FFFFFF"/>
              </w:rPr>
              <w:t>正常</w:t>
            </w:r>
            <w:r w:rsidRPr="009615FD">
              <w:rPr>
                <w:rFonts w:ascii="Book Antiqua" w:hAnsi="Book Antiqua" w:cs="宋体"/>
                <w:color w:val="000000"/>
                <w:kern w:val="0"/>
                <w:sz w:val="22"/>
              </w:rPr>
              <w:t>代表着可进行交易，</w:t>
            </w:r>
            <w:r w:rsidRPr="009615FD">
              <w:rPr>
                <w:rFonts w:ascii="Book Antiqua" w:hAnsi="Book Antiqua" w:cs="宋体"/>
                <w:color w:val="000000"/>
                <w:kern w:val="0"/>
                <w:sz w:val="22"/>
                <w:shd w:val="pct15" w:color="auto" w:fill="FFFFFF"/>
              </w:rPr>
              <w:t>错误</w:t>
            </w:r>
            <w:r w:rsidRPr="009615FD">
              <w:rPr>
                <w:rFonts w:ascii="Book Antiqua" w:hAnsi="Book Antiqua" w:cs="宋体"/>
                <w:color w:val="000000"/>
                <w:kern w:val="0"/>
                <w:sz w:val="22"/>
              </w:rPr>
              <w:t>代表着不可交易</w:t>
            </w:r>
          </w:p>
        </w:tc>
      </w:tr>
      <w:tr w:rsidR="00EF400C" w:rsidRPr="009615FD" w14:paraId="7C81A31A" w14:textId="77777777" w:rsidTr="008A0864">
        <w:trPr>
          <w:trHeight w:val="280"/>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3E665B9"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4</w:t>
            </w:r>
          </w:p>
        </w:tc>
        <w:tc>
          <w:tcPr>
            <w:tcW w:w="2131" w:type="dxa"/>
            <w:tcBorders>
              <w:top w:val="nil"/>
              <w:left w:val="nil"/>
              <w:bottom w:val="single" w:sz="4" w:space="0" w:color="auto"/>
              <w:right w:val="single" w:sz="4" w:space="0" w:color="auto"/>
            </w:tcBorders>
            <w:shd w:val="clear" w:color="auto" w:fill="auto"/>
            <w:noWrap/>
            <w:vAlign w:val="bottom"/>
            <w:hideMark/>
          </w:tcPr>
          <w:p w14:paraId="48D940C0"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账户信息</w:t>
            </w:r>
          </w:p>
        </w:tc>
        <w:tc>
          <w:tcPr>
            <w:tcW w:w="6999" w:type="dxa"/>
            <w:tcBorders>
              <w:top w:val="nil"/>
              <w:left w:val="nil"/>
              <w:bottom w:val="single" w:sz="4" w:space="0" w:color="auto"/>
              <w:right w:val="single" w:sz="4" w:space="0" w:color="auto"/>
            </w:tcBorders>
            <w:shd w:val="clear" w:color="auto" w:fill="auto"/>
            <w:noWrap/>
            <w:vAlign w:val="bottom"/>
            <w:hideMark/>
          </w:tcPr>
          <w:p w14:paraId="5195D7B9" w14:textId="7481890A"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如果是错误状态，可进行该账户不可交易的</w:t>
            </w:r>
          </w:p>
        </w:tc>
      </w:tr>
      <w:tr w:rsidR="00EF400C" w:rsidRPr="009615FD" w14:paraId="12FF66A0"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145B26EA"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5</w:t>
            </w:r>
          </w:p>
        </w:tc>
        <w:tc>
          <w:tcPr>
            <w:tcW w:w="2131" w:type="dxa"/>
            <w:tcBorders>
              <w:top w:val="nil"/>
              <w:left w:val="nil"/>
              <w:bottom w:val="single" w:sz="4" w:space="0" w:color="auto"/>
              <w:right w:val="single" w:sz="4" w:space="0" w:color="auto"/>
            </w:tcBorders>
            <w:shd w:val="clear" w:color="auto" w:fill="auto"/>
            <w:noWrap/>
            <w:vAlign w:val="bottom"/>
            <w:hideMark/>
          </w:tcPr>
          <w:p w14:paraId="07F0AC43"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保证金</w:t>
            </w:r>
          </w:p>
        </w:tc>
        <w:tc>
          <w:tcPr>
            <w:tcW w:w="6999" w:type="dxa"/>
            <w:tcBorders>
              <w:top w:val="nil"/>
              <w:left w:val="nil"/>
              <w:bottom w:val="single" w:sz="4" w:space="0" w:color="auto"/>
              <w:right w:val="single" w:sz="4" w:space="0" w:color="auto"/>
            </w:tcBorders>
            <w:shd w:val="clear" w:color="auto" w:fill="auto"/>
            <w:noWrap/>
            <w:vAlign w:val="bottom"/>
            <w:hideMark/>
          </w:tcPr>
          <w:p w14:paraId="370D443B"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为我方冻结客户的保证金。可以从现金余额来，也可以从授信过来。先扣现金，再扣授信</w:t>
            </w:r>
          </w:p>
        </w:tc>
      </w:tr>
      <w:tr w:rsidR="00EF400C" w:rsidRPr="009615FD" w14:paraId="233A1CE4"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6B10BDC5"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lastRenderedPageBreak/>
              <w:t>6</w:t>
            </w:r>
          </w:p>
        </w:tc>
        <w:tc>
          <w:tcPr>
            <w:tcW w:w="2131" w:type="dxa"/>
            <w:tcBorders>
              <w:top w:val="nil"/>
              <w:left w:val="nil"/>
              <w:bottom w:val="single" w:sz="4" w:space="0" w:color="auto"/>
              <w:right w:val="single" w:sz="4" w:space="0" w:color="auto"/>
            </w:tcBorders>
            <w:shd w:val="clear" w:color="auto" w:fill="auto"/>
            <w:noWrap/>
            <w:vAlign w:val="bottom"/>
            <w:hideMark/>
          </w:tcPr>
          <w:p w14:paraId="7C4D30DD"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现金余额</w:t>
            </w:r>
          </w:p>
        </w:tc>
        <w:tc>
          <w:tcPr>
            <w:tcW w:w="6999" w:type="dxa"/>
            <w:tcBorders>
              <w:top w:val="nil"/>
              <w:left w:val="nil"/>
              <w:bottom w:val="single" w:sz="4" w:space="0" w:color="auto"/>
              <w:right w:val="single" w:sz="4" w:space="0" w:color="auto"/>
            </w:tcBorders>
            <w:shd w:val="clear" w:color="auto" w:fill="auto"/>
            <w:noWrap/>
            <w:vAlign w:val="bottom"/>
            <w:hideMark/>
          </w:tcPr>
          <w:p w14:paraId="273FD74C"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该账户中还剩的现金余额</w:t>
            </w:r>
          </w:p>
          <w:p w14:paraId="37A72B6F" w14:textId="33611C13" w:rsidR="00D944F5" w:rsidRPr="009615FD" w:rsidRDefault="00D944F5"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权益</w:t>
            </w:r>
            <w:r w:rsidRPr="009615FD">
              <w:rPr>
                <w:rFonts w:ascii="Book Antiqua" w:hAnsi="Book Antiqua" w:cs="宋体"/>
                <w:color w:val="000000"/>
                <w:kern w:val="0"/>
                <w:sz w:val="22"/>
              </w:rPr>
              <w:t xml:space="preserve">(equity) =  ( </w:t>
            </w:r>
            <w:r w:rsidRPr="009615FD">
              <w:rPr>
                <w:rFonts w:ascii="Book Antiqua" w:hAnsi="Book Antiqua" w:cs="宋体"/>
                <w:color w:val="000000"/>
                <w:kern w:val="0"/>
                <w:sz w:val="22"/>
              </w:rPr>
              <w:t>现金余额</w:t>
            </w:r>
            <w:r w:rsidRPr="009615FD">
              <w:rPr>
                <w:rFonts w:ascii="Book Antiqua" w:hAnsi="Book Antiqua" w:cs="宋体"/>
                <w:color w:val="000000"/>
                <w:kern w:val="0"/>
                <w:sz w:val="22"/>
              </w:rPr>
              <w:t xml:space="preserve">(cash) + </w:t>
            </w:r>
            <w:r w:rsidRPr="009615FD">
              <w:rPr>
                <w:rFonts w:ascii="Book Antiqua" w:hAnsi="Book Antiqua" w:cs="宋体"/>
                <w:color w:val="000000"/>
                <w:kern w:val="0"/>
                <w:sz w:val="22"/>
              </w:rPr>
              <w:t>保证金</w:t>
            </w:r>
            <w:r w:rsidRPr="009615FD">
              <w:rPr>
                <w:rFonts w:ascii="Book Antiqua" w:hAnsi="Book Antiqua" w:cs="宋体"/>
                <w:color w:val="000000"/>
                <w:kern w:val="0"/>
                <w:sz w:val="22"/>
              </w:rPr>
              <w:t xml:space="preserve"> (Margin) + </w:t>
            </w:r>
            <w:r w:rsidRPr="009615FD">
              <w:rPr>
                <w:rFonts w:ascii="Book Antiqua" w:hAnsi="Book Antiqua" w:cs="宋体"/>
                <w:color w:val="000000"/>
                <w:kern w:val="0"/>
                <w:sz w:val="22"/>
              </w:rPr>
              <w:t>存续期权权利金</w:t>
            </w:r>
            <w:r w:rsidRPr="009615FD">
              <w:rPr>
                <w:rFonts w:ascii="Book Antiqua" w:hAnsi="Book Antiqua" w:cs="宋体"/>
                <w:color w:val="000000"/>
                <w:kern w:val="0"/>
                <w:sz w:val="22"/>
              </w:rPr>
              <w:t xml:space="preserve"> (Premium) ) - ( </w:t>
            </w:r>
            <w:r w:rsidRPr="009615FD">
              <w:rPr>
                <w:rFonts w:ascii="Book Antiqua" w:hAnsi="Book Antiqua" w:cs="宋体"/>
                <w:color w:val="000000"/>
                <w:kern w:val="0"/>
                <w:sz w:val="22"/>
              </w:rPr>
              <w:t>负债</w:t>
            </w:r>
            <w:r w:rsidRPr="009615FD">
              <w:rPr>
                <w:rFonts w:ascii="Book Antiqua" w:hAnsi="Book Antiqua" w:cs="宋体"/>
                <w:color w:val="000000"/>
                <w:kern w:val="0"/>
                <w:sz w:val="22"/>
              </w:rPr>
              <w:t xml:space="preserve"> (debt) + </w:t>
            </w:r>
            <w:r w:rsidRPr="009615FD">
              <w:rPr>
                <w:rFonts w:ascii="Book Antiqua" w:hAnsi="Book Antiqua" w:cs="宋体"/>
                <w:color w:val="000000"/>
                <w:kern w:val="0"/>
                <w:sz w:val="22"/>
              </w:rPr>
              <w:t>已用授信</w:t>
            </w:r>
            <w:r w:rsidRPr="009615FD">
              <w:rPr>
                <w:rFonts w:ascii="Book Antiqua" w:hAnsi="Book Antiqua" w:cs="宋体"/>
                <w:color w:val="000000"/>
                <w:kern w:val="0"/>
                <w:sz w:val="22"/>
              </w:rPr>
              <w:t xml:space="preserve"> )</w:t>
            </w:r>
          </w:p>
        </w:tc>
      </w:tr>
      <w:tr w:rsidR="00EF400C" w:rsidRPr="009615FD" w14:paraId="4665BB79"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077308F5"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7</w:t>
            </w:r>
          </w:p>
        </w:tc>
        <w:tc>
          <w:tcPr>
            <w:tcW w:w="2131" w:type="dxa"/>
            <w:tcBorders>
              <w:top w:val="nil"/>
              <w:left w:val="nil"/>
              <w:bottom w:val="single" w:sz="4" w:space="0" w:color="auto"/>
              <w:right w:val="single" w:sz="4" w:space="0" w:color="auto"/>
            </w:tcBorders>
            <w:shd w:val="clear" w:color="auto" w:fill="auto"/>
            <w:noWrap/>
            <w:vAlign w:val="bottom"/>
            <w:hideMark/>
          </w:tcPr>
          <w:p w14:paraId="632B6655"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已用授信额度</w:t>
            </w:r>
          </w:p>
        </w:tc>
        <w:tc>
          <w:tcPr>
            <w:tcW w:w="6999" w:type="dxa"/>
            <w:tcBorders>
              <w:top w:val="nil"/>
              <w:left w:val="nil"/>
              <w:bottom w:val="single" w:sz="4" w:space="0" w:color="auto"/>
              <w:right w:val="single" w:sz="4" w:space="0" w:color="auto"/>
            </w:tcBorders>
            <w:shd w:val="clear" w:color="auto" w:fill="auto"/>
            <w:noWrap/>
            <w:vAlign w:val="bottom"/>
            <w:hideMark/>
          </w:tcPr>
          <w:p w14:paraId="51097D92"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该交易对手已使用的公司的授信额度，</w:t>
            </w:r>
            <w:r w:rsidRPr="009615FD">
              <w:rPr>
                <w:rFonts w:ascii="Book Antiqua" w:hAnsi="Book Antiqua" w:cs="宋体"/>
                <w:color w:val="000000"/>
                <w:kern w:val="0"/>
                <w:sz w:val="22"/>
              </w:rPr>
              <w:t>&gt;=0</w:t>
            </w:r>
            <w:r w:rsidRPr="009615FD">
              <w:rPr>
                <w:rFonts w:ascii="Book Antiqua" w:hAnsi="Book Antiqua" w:cs="宋体"/>
                <w:color w:val="000000"/>
                <w:kern w:val="0"/>
                <w:sz w:val="22"/>
              </w:rPr>
              <w:t>，</w:t>
            </w:r>
            <w:r w:rsidRPr="009615FD">
              <w:rPr>
                <w:rFonts w:ascii="Book Antiqua" w:hAnsi="Book Antiqua" w:cs="宋体"/>
                <w:color w:val="000000"/>
                <w:kern w:val="0"/>
                <w:sz w:val="22"/>
              </w:rPr>
              <w:t>&lt;=</w:t>
            </w:r>
            <w:r w:rsidRPr="009615FD">
              <w:rPr>
                <w:rFonts w:ascii="Book Antiqua" w:hAnsi="Book Antiqua" w:cs="宋体"/>
                <w:color w:val="000000"/>
                <w:kern w:val="0"/>
                <w:sz w:val="22"/>
              </w:rPr>
              <w:t>授信额度</w:t>
            </w:r>
          </w:p>
          <w:p w14:paraId="1301C816" w14:textId="0DF634FE" w:rsidR="00D944F5" w:rsidRPr="009615FD" w:rsidRDefault="00D944F5"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权益</w:t>
            </w:r>
            <w:r w:rsidRPr="009615FD">
              <w:rPr>
                <w:rFonts w:ascii="Book Antiqua" w:hAnsi="Book Antiqua" w:cs="宋体"/>
                <w:color w:val="000000"/>
                <w:kern w:val="0"/>
                <w:sz w:val="22"/>
              </w:rPr>
              <w:t xml:space="preserve">(equity) =  ( </w:t>
            </w:r>
            <w:r w:rsidRPr="009615FD">
              <w:rPr>
                <w:rFonts w:ascii="Book Antiqua" w:hAnsi="Book Antiqua" w:cs="宋体"/>
                <w:color w:val="000000"/>
                <w:kern w:val="0"/>
                <w:sz w:val="22"/>
              </w:rPr>
              <w:t>现金余额</w:t>
            </w:r>
            <w:r w:rsidRPr="009615FD">
              <w:rPr>
                <w:rFonts w:ascii="Book Antiqua" w:hAnsi="Book Antiqua" w:cs="宋体"/>
                <w:color w:val="000000"/>
                <w:kern w:val="0"/>
                <w:sz w:val="22"/>
              </w:rPr>
              <w:t xml:space="preserve">(cash) + </w:t>
            </w:r>
            <w:r w:rsidRPr="009615FD">
              <w:rPr>
                <w:rFonts w:ascii="Book Antiqua" w:hAnsi="Book Antiqua" w:cs="宋体"/>
                <w:color w:val="000000"/>
                <w:kern w:val="0"/>
                <w:sz w:val="22"/>
              </w:rPr>
              <w:t>保证金</w:t>
            </w:r>
            <w:r w:rsidRPr="009615FD">
              <w:rPr>
                <w:rFonts w:ascii="Book Antiqua" w:hAnsi="Book Antiqua" w:cs="宋体"/>
                <w:color w:val="000000"/>
                <w:kern w:val="0"/>
                <w:sz w:val="22"/>
              </w:rPr>
              <w:t xml:space="preserve"> (Margin) + </w:t>
            </w:r>
            <w:r w:rsidRPr="009615FD">
              <w:rPr>
                <w:rFonts w:ascii="Book Antiqua" w:hAnsi="Book Antiqua" w:cs="宋体"/>
                <w:color w:val="000000"/>
                <w:kern w:val="0"/>
                <w:sz w:val="22"/>
              </w:rPr>
              <w:t>存续期权权利金</w:t>
            </w:r>
            <w:r w:rsidRPr="009615FD">
              <w:rPr>
                <w:rFonts w:ascii="Book Antiqua" w:hAnsi="Book Antiqua" w:cs="宋体"/>
                <w:color w:val="000000"/>
                <w:kern w:val="0"/>
                <w:sz w:val="22"/>
              </w:rPr>
              <w:t xml:space="preserve"> (Premium) ) - ( </w:t>
            </w:r>
            <w:r w:rsidRPr="009615FD">
              <w:rPr>
                <w:rFonts w:ascii="Book Antiqua" w:hAnsi="Book Antiqua" w:cs="宋体"/>
                <w:color w:val="000000"/>
                <w:kern w:val="0"/>
                <w:sz w:val="22"/>
              </w:rPr>
              <w:t>负债</w:t>
            </w:r>
            <w:r w:rsidRPr="009615FD">
              <w:rPr>
                <w:rFonts w:ascii="Book Antiqua" w:hAnsi="Book Antiqua" w:cs="宋体"/>
                <w:color w:val="000000"/>
                <w:kern w:val="0"/>
                <w:sz w:val="22"/>
              </w:rPr>
              <w:t xml:space="preserve"> (debt) + </w:t>
            </w:r>
            <w:r w:rsidRPr="009615FD">
              <w:rPr>
                <w:rFonts w:ascii="Book Antiqua" w:hAnsi="Book Antiqua" w:cs="宋体"/>
                <w:color w:val="000000"/>
                <w:kern w:val="0"/>
                <w:sz w:val="22"/>
              </w:rPr>
              <w:t>已用授信</w:t>
            </w:r>
            <w:r w:rsidRPr="009615FD">
              <w:rPr>
                <w:rFonts w:ascii="Book Antiqua" w:hAnsi="Book Antiqua" w:cs="宋体"/>
                <w:color w:val="000000"/>
                <w:kern w:val="0"/>
                <w:sz w:val="22"/>
              </w:rPr>
              <w:t xml:space="preserve"> )</w:t>
            </w:r>
          </w:p>
        </w:tc>
      </w:tr>
      <w:tr w:rsidR="00EF400C" w:rsidRPr="009615FD" w14:paraId="5473EF43"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47D5F5BC"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8</w:t>
            </w:r>
          </w:p>
        </w:tc>
        <w:tc>
          <w:tcPr>
            <w:tcW w:w="2131" w:type="dxa"/>
            <w:tcBorders>
              <w:top w:val="nil"/>
              <w:left w:val="nil"/>
              <w:bottom w:val="single" w:sz="4" w:space="0" w:color="auto"/>
              <w:right w:val="single" w:sz="4" w:space="0" w:color="auto"/>
            </w:tcBorders>
            <w:shd w:val="clear" w:color="auto" w:fill="auto"/>
            <w:noWrap/>
            <w:vAlign w:val="bottom"/>
            <w:hideMark/>
          </w:tcPr>
          <w:p w14:paraId="764112E6"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负债</w:t>
            </w:r>
          </w:p>
        </w:tc>
        <w:tc>
          <w:tcPr>
            <w:tcW w:w="6999" w:type="dxa"/>
            <w:tcBorders>
              <w:top w:val="nil"/>
              <w:left w:val="nil"/>
              <w:bottom w:val="single" w:sz="4" w:space="0" w:color="auto"/>
              <w:right w:val="single" w:sz="4" w:space="0" w:color="auto"/>
            </w:tcBorders>
            <w:shd w:val="clear" w:color="auto" w:fill="auto"/>
            <w:noWrap/>
            <w:vAlign w:val="bottom"/>
            <w:hideMark/>
          </w:tcPr>
          <w:p w14:paraId="397EE715"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现金余额和授信余额不足</w:t>
            </w:r>
            <w:r w:rsidRPr="009615FD">
              <w:rPr>
                <w:rFonts w:ascii="Book Antiqua" w:hAnsi="Book Antiqua" w:cs="Segoe UI"/>
                <w:color w:val="172B4D"/>
                <w:sz w:val="21"/>
                <w:szCs w:val="21"/>
                <w:shd w:val="clear" w:color="auto" w:fill="FFFFFF"/>
              </w:rPr>
              <w:t>时，</w:t>
            </w:r>
            <w:r w:rsidRPr="009615FD">
              <w:rPr>
                <w:rFonts w:ascii="Book Antiqua" w:hAnsi="Book Antiqua" w:cs="宋体"/>
                <w:color w:val="000000"/>
                <w:kern w:val="0"/>
                <w:sz w:val="22"/>
              </w:rPr>
              <w:t>计入负债，</w:t>
            </w:r>
            <w:r w:rsidRPr="009615FD">
              <w:rPr>
                <w:rFonts w:ascii="Book Antiqua" w:hAnsi="Book Antiqua" w:cs="宋体"/>
                <w:color w:val="000000"/>
                <w:kern w:val="0"/>
                <w:sz w:val="22"/>
              </w:rPr>
              <w:t>&gt;= 0</w:t>
            </w:r>
            <w:r w:rsidRPr="009615FD">
              <w:rPr>
                <w:rFonts w:ascii="Book Antiqua" w:hAnsi="Book Antiqua" w:cs="宋体"/>
                <w:color w:val="000000"/>
                <w:kern w:val="0"/>
                <w:sz w:val="22"/>
              </w:rPr>
              <w:t>，负债</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现金余额</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授信余额</w:t>
            </w:r>
            <w:r w:rsidRPr="009615FD">
              <w:rPr>
                <w:rFonts w:ascii="Book Antiqua" w:hAnsi="Book Antiqua" w:cs="宋体"/>
                <w:color w:val="000000"/>
                <w:kern w:val="0"/>
                <w:sz w:val="22"/>
              </w:rPr>
              <w:t>) = 0</w:t>
            </w:r>
          </w:p>
        </w:tc>
      </w:tr>
      <w:tr w:rsidR="00EF400C" w:rsidRPr="009615FD" w14:paraId="527AC80D"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EAEC6FC"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9</w:t>
            </w:r>
          </w:p>
        </w:tc>
        <w:tc>
          <w:tcPr>
            <w:tcW w:w="2131" w:type="dxa"/>
            <w:tcBorders>
              <w:top w:val="nil"/>
              <w:left w:val="nil"/>
              <w:bottom w:val="single" w:sz="4" w:space="0" w:color="auto"/>
              <w:right w:val="single" w:sz="4" w:space="0" w:color="auto"/>
            </w:tcBorders>
            <w:shd w:val="clear" w:color="auto" w:fill="auto"/>
            <w:noWrap/>
            <w:vAlign w:val="bottom"/>
            <w:hideMark/>
          </w:tcPr>
          <w:p w14:paraId="1214B619"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出入金总额</w:t>
            </w:r>
          </w:p>
        </w:tc>
        <w:tc>
          <w:tcPr>
            <w:tcW w:w="6999" w:type="dxa"/>
            <w:tcBorders>
              <w:top w:val="nil"/>
              <w:left w:val="nil"/>
              <w:bottom w:val="single" w:sz="4" w:space="0" w:color="auto"/>
              <w:right w:val="single" w:sz="4" w:space="0" w:color="auto"/>
            </w:tcBorders>
            <w:shd w:val="clear" w:color="auto" w:fill="auto"/>
            <w:noWrap/>
            <w:vAlign w:val="bottom"/>
            <w:hideMark/>
          </w:tcPr>
          <w:p w14:paraId="3F9A9CFF" w14:textId="77777777" w:rsidR="00EF400C" w:rsidRPr="009615FD" w:rsidRDefault="00EF400C" w:rsidP="008A0864">
            <w:pPr>
              <w:pStyle w:val="af6"/>
              <w:shd w:val="clear" w:color="auto" w:fill="FFFFFF"/>
              <w:spacing w:before="0" w:beforeAutospacing="0" w:after="0" w:afterAutospacing="0"/>
              <w:rPr>
                <w:rFonts w:ascii="Book Antiqua" w:hAnsi="Book Antiqua"/>
                <w:color w:val="000000"/>
                <w:sz w:val="22"/>
                <w:szCs w:val="22"/>
              </w:rPr>
            </w:pPr>
            <w:r w:rsidRPr="009615FD">
              <w:rPr>
                <w:rFonts w:ascii="Book Antiqua" w:hAnsi="Book Antiqua"/>
                <w:color w:val="000000"/>
                <w:sz w:val="22"/>
                <w:szCs w:val="22"/>
              </w:rPr>
              <w:t>入金（现金余额变化</w:t>
            </w:r>
            <w:r w:rsidRPr="009615FD">
              <w:rPr>
                <w:rFonts w:ascii="Book Antiqua" w:hAnsi="Book Antiqua"/>
                <w:color w:val="000000"/>
                <w:sz w:val="22"/>
                <w:szCs w:val="22"/>
              </w:rPr>
              <w:t xml:space="preserve"> + </w:t>
            </w:r>
            <w:r w:rsidRPr="009615FD">
              <w:rPr>
                <w:rFonts w:ascii="Book Antiqua" w:hAnsi="Book Antiqua"/>
                <w:color w:val="000000"/>
                <w:sz w:val="22"/>
                <w:szCs w:val="22"/>
              </w:rPr>
              <w:t>授信余额变化</w:t>
            </w:r>
            <w:r w:rsidRPr="009615FD">
              <w:rPr>
                <w:rFonts w:ascii="Book Antiqua" w:hAnsi="Book Antiqua"/>
                <w:color w:val="000000"/>
                <w:sz w:val="22"/>
                <w:szCs w:val="22"/>
              </w:rPr>
              <w:t xml:space="preserve"> - </w:t>
            </w:r>
            <w:r w:rsidRPr="009615FD">
              <w:rPr>
                <w:rFonts w:ascii="Book Antiqua" w:hAnsi="Book Antiqua"/>
                <w:color w:val="000000"/>
                <w:sz w:val="22"/>
                <w:szCs w:val="22"/>
              </w:rPr>
              <w:t>负债变化，优先填补负债，授信余额次之）</w:t>
            </w:r>
          </w:p>
          <w:p w14:paraId="2985BA28" w14:textId="77777777" w:rsidR="00EF400C" w:rsidRPr="009615FD" w:rsidRDefault="00EF400C" w:rsidP="008A0864">
            <w:pPr>
              <w:pStyle w:val="af6"/>
              <w:shd w:val="clear" w:color="auto" w:fill="FFFFFF"/>
              <w:spacing w:before="0" w:beforeAutospacing="0" w:after="0" w:afterAutospacing="0"/>
              <w:rPr>
                <w:rFonts w:ascii="Book Antiqua" w:hAnsi="Book Antiqua"/>
                <w:color w:val="000000"/>
                <w:sz w:val="22"/>
              </w:rPr>
            </w:pPr>
            <w:r w:rsidRPr="009615FD">
              <w:rPr>
                <w:rFonts w:ascii="Book Antiqua" w:hAnsi="Book Antiqua"/>
                <w:color w:val="000000"/>
                <w:sz w:val="22"/>
                <w:szCs w:val="22"/>
              </w:rPr>
              <w:t>出金（现金余额变化</w:t>
            </w:r>
            <w:r w:rsidRPr="009615FD">
              <w:rPr>
                <w:rFonts w:ascii="Book Antiqua" w:hAnsi="Book Antiqua"/>
                <w:color w:val="000000"/>
                <w:sz w:val="22"/>
                <w:szCs w:val="22"/>
              </w:rPr>
              <w:t xml:space="preserve"> + </w:t>
            </w:r>
            <w:r w:rsidRPr="009615FD">
              <w:rPr>
                <w:rFonts w:ascii="Book Antiqua" w:hAnsi="Book Antiqua"/>
                <w:color w:val="000000"/>
                <w:sz w:val="22"/>
                <w:szCs w:val="22"/>
              </w:rPr>
              <w:t>授信余额变化，现金余额</w:t>
            </w:r>
            <w:r w:rsidRPr="009615FD">
              <w:rPr>
                <w:rFonts w:ascii="Book Antiqua" w:hAnsi="Book Antiqua"/>
                <w:color w:val="000000"/>
                <w:sz w:val="22"/>
                <w:szCs w:val="22"/>
              </w:rPr>
              <w:t xml:space="preserve"> &gt; 0</w:t>
            </w:r>
            <w:r w:rsidRPr="009615FD">
              <w:rPr>
                <w:rFonts w:ascii="Book Antiqua" w:hAnsi="Book Antiqua"/>
                <w:color w:val="000000"/>
                <w:sz w:val="22"/>
                <w:szCs w:val="22"/>
              </w:rPr>
              <w:t>时才可出金，出金数额不超过</w:t>
            </w:r>
            <w:r w:rsidRPr="009615FD">
              <w:rPr>
                <w:rFonts w:ascii="Book Antiqua" w:hAnsi="Book Antiqua"/>
                <w:color w:val="000000"/>
                <w:sz w:val="22"/>
                <w:szCs w:val="22"/>
              </w:rPr>
              <w:t>max(</w:t>
            </w:r>
            <w:r w:rsidRPr="009615FD">
              <w:rPr>
                <w:rFonts w:ascii="Book Antiqua" w:hAnsi="Book Antiqua"/>
                <w:color w:val="000000"/>
                <w:sz w:val="22"/>
                <w:szCs w:val="22"/>
              </w:rPr>
              <w:t>现金余额</w:t>
            </w:r>
            <w:r w:rsidRPr="009615FD">
              <w:rPr>
                <w:rFonts w:ascii="Book Antiqua" w:hAnsi="Book Antiqua"/>
                <w:color w:val="000000"/>
                <w:sz w:val="22"/>
                <w:szCs w:val="22"/>
              </w:rPr>
              <w:t xml:space="preserve"> + </w:t>
            </w:r>
            <w:r w:rsidRPr="009615FD">
              <w:rPr>
                <w:rFonts w:ascii="Book Antiqua" w:hAnsi="Book Antiqua"/>
                <w:color w:val="000000"/>
                <w:sz w:val="22"/>
                <w:szCs w:val="22"/>
              </w:rPr>
              <w:t>授信余额</w:t>
            </w:r>
            <w:r w:rsidRPr="009615FD">
              <w:rPr>
                <w:rFonts w:ascii="Book Antiqua" w:hAnsi="Book Antiqua"/>
                <w:color w:val="000000"/>
                <w:sz w:val="22"/>
                <w:szCs w:val="22"/>
              </w:rPr>
              <w:t xml:space="preserve"> – </w:t>
            </w:r>
            <w:r w:rsidRPr="009615FD">
              <w:rPr>
                <w:rFonts w:ascii="Book Antiqua" w:hAnsi="Book Antiqua"/>
                <w:color w:val="000000"/>
                <w:sz w:val="22"/>
                <w:szCs w:val="22"/>
              </w:rPr>
              <w:t>授信额度，</w:t>
            </w:r>
            <w:r w:rsidRPr="009615FD">
              <w:rPr>
                <w:rFonts w:ascii="Book Antiqua" w:hAnsi="Book Antiqua"/>
                <w:color w:val="000000"/>
                <w:sz w:val="22"/>
                <w:szCs w:val="22"/>
              </w:rPr>
              <w:t>0)</w:t>
            </w:r>
            <w:r w:rsidRPr="009615FD">
              <w:rPr>
                <w:rFonts w:ascii="Book Antiqua" w:hAnsi="Book Antiqua"/>
                <w:color w:val="000000"/>
                <w:sz w:val="22"/>
                <w:szCs w:val="22"/>
              </w:rPr>
              <w:t>，现金余额优先</w:t>
            </w:r>
            <w:r w:rsidRPr="009615FD">
              <w:rPr>
                <w:rFonts w:ascii="Book Antiqua" w:hAnsi="Book Antiqua"/>
                <w:color w:val="000000"/>
                <w:sz w:val="22"/>
              </w:rPr>
              <w:t>）</w:t>
            </w:r>
          </w:p>
          <w:p w14:paraId="0A434A01" w14:textId="77777777" w:rsidR="00EF400C" w:rsidRPr="009615FD" w:rsidRDefault="00EF400C" w:rsidP="008A0864">
            <w:pPr>
              <w:pStyle w:val="af6"/>
              <w:shd w:val="clear" w:color="auto" w:fill="FFFFFF"/>
              <w:spacing w:before="0" w:beforeAutospacing="0" w:after="0" w:afterAutospacing="0"/>
              <w:rPr>
                <w:rFonts w:ascii="Book Antiqua" w:hAnsi="Book Antiqua"/>
                <w:color w:val="000000"/>
                <w:sz w:val="22"/>
              </w:rPr>
            </w:pPr>
            <w:r w:rsidRPr="009615FD">
              <w:rPr>
                <w:rFonts w:ascii="Book Antiqua" w:hAnsi="Book Antiqua"/>
                <w:color w:val="000000"/>
                <w:sz w:val="22"/>
              </w:rPr>
              <w:t>出入金总额</w:t>
            </w:r>
            <w:r w:rsidRPr="009615FD">
              <w:rPr>
                <w:rFonts w:ascii="Book Antiqua" w:hAnsi="Book Antiqua"/>
                <w:color w:val="000000"/>
                <w:sz w:val="22"/>
              </w:rPr>
              <w:t>=</w:t>
            </w:r>
            <w:r w:rsidRPr="009615FD">
              <w:rPr>
                <w:rFonts w:ascii="Book Antiqua" w:hAnsi="Book Antiqua"/>
                <w:color w:val="000000"/>
                <w:sz w:val="22"/>
              </w:rPr>
              <w:t>入金</w:t>
            </w:r>
            <w:r w:rsidRPr="009615FD">
              <w:rPr>
                <w:rFonts w:ascii="Book Antiqua" w:hAnsi="Book Antiqua"/>
                <w:color w:val="000000"/>
                <w:sz w:val="22"/>
              </w:rPr>
              <w:t>+</w:t>
            </w:r>
            <w:r w:rsidRPr="009615FD">
              <w:rPr>
                <w:rFonts w:ascii="Book Antiqua" w:hAnsi="Book Antiqua"/>
                <w:color w:val="000000"/>
                <w:sz w:val="22"/>
              </w:rPr>
              <w:t>出金（出金为负）</w:t>
            </w:r>
          </w:p>
        </w:tc>
      </w:tr>
      <w:tr w:rsidR="00EF400C" w:rsidRPr="009615FD" w14:paraId="41FD0524"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4B5983B2"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10</w:t>
            </w:r>
          </w:p>
        </w:tc>
        <w:tc>
          <w:tcPr>
            <w:tcW w:w="2131" w:type="dxa"/>
            <w:tcBorders>
              <w:top w:val="nil"/>
              <w:left w:val="nil"/>
              <w:bottom w:val="single" w:sz="4" w:space="0" w:color="auto"/>
              <w:right w:val="single" w:sz="4" w:space="0" w:color="auto"/>
            </w:tcBorders>
            <w:shd w:val="clear" w:color="auto" w:fill="auto"/>
            <w:noWrap/>
            <w:vAlign w:val="bottom"/>
            <w:hideMark/>
          </w:tcPr>
          <w:p w14:paraId="441E2FDC"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已实现盈亏</w:t>
            </w:r>
          </w:p>
        </w:tc>
        <w:tc>
          <w:tcPr>
            <w:tcW w:w="6999" w:type="dxa"/>
            <w:tcBorders>
              <w:top w:val="nil"/>
              <w:left w:val="nil"/>
              <w:bottom w:val="single" w:sz="4" w:space="0" w:color="auto"/>
              <w:right w:val="single" w:sz="4" w:space="0" w:color="auto"/>
            </w:tcBorders>
            <w:shd w:val="clear" w:color="auto" w:fill="auto"/>
            <w:noWrap/>
            <w:vAlign w:val="bottom"/>
            <w:hideMark/>
          </w:tcPr>
          <w:p w14:paraId="551EEFD9"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部分平仓时：</w:t>
            </w:r>
          </w:p>
          <w:p w14:paraId="1EE44B60" w14:textId="77777777" w:rsidR="00EF400C" w:rsidRPr="009615FD" w:rsidRDefault="00EF400C" w:rsidP="00EF400C">
            <w:pPr>
              <w:pStyle w:val="af"/>
              <w:widowControl/>
              <w:numPr>
                <w:ilvl w:val="0"/>
                <w:numId w:val="26"/>
              </w:numPr>
              <w:ind w:firstLineChars="0"/>
              <w:jc w:val="left"/>
              <w:rPr>
                <w:rFonts w:ascii="Book Antiqua" w:hAnsi="Book Antiqua" w:cs="Segoe UI"/>
                <w:color w:val="172B4D"/>
                <w:kern w:val="0"/>
                <w:sz w:val="21"/>
                <w:szCs w:val="21"/>
              </w:rPr>
            </w:pPr>
            <w:r w:rsidRPr="009615FD">
              <w:rPr>
                <w:rFonts w:ascii="Book Antiqua" w:hAnsi="Book Antiqua" w:cs="宋体"/>
                <w:color w:val="000000"/>
                <w:kern w:val="0"/>
                <w:sz w:val="22"/>
              </w:rPr>
              <w:t>我方买期权</w:t>
            </w:r>
            <w:r w:rsidRPr="009615FD">
              <w:rPr>
                <w:rFonts w:ascii="Book Antiqua" w:hAnsi="Book Antiqua" w:cs="宋体"/>
                <w:color w:val="000000"/>
                <w:kern w:val="0"/>
                <w:sz w:val="22"/>
              </w:rPr>
              <w:t>/</w:t>
            </w:r>
            <w:r w:rsidRPr="009615FD">
              <w:rPr>
                <w:rFonts w:ascii="Book Antiqua" w:hAnsi="Book Antiqua" w:cs="宋体"/>
                <w:color w:val="000000"/>
                <w:kern w:val="0"/>
                <w:sz w:val="22"/>
              </w:rPr>
              <w:t>客户卖期权：实现盈亏</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（期权费</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平仓金额</w:t>
            </w:r>
            <w:r w:rsidRPr="009615FD">
              <w:rPr>
                <w:rFonts w:ascii="Book Antiqua" w:hAnsi="Book Antiqua" w:cs="宋体"/>
                <w:color w:val="000000"/>
                <w:kern w:val="0"/>
                <w:sz w:val="22"/>
              </w:rPr>
              <w:t xml:space="preserve"> </w:t>
            </w:r>
          </w:p>
          <w:p w14:paraId="372C58CC" w14:textId="77777777" w:rsidR="00EF400C" w:rsidRPr="009615FD" w:rsidRDefault="00EF400C" w:rsidP="00EF400C">
            <w:pPr>
              <w:pStyle w:val="af"/>
              <w:widowControl/>
              <w:numPr>
                <w:ilvl w:val="0"/>
                <w:numId w:val="26"/>
              </w:numPr>
              <w:ind w:firstLineChars="0"/>
              <w:jc w:val="left"/>
              <w:rPr>
                <w:rFonts w:ascii="Book Antiqua" w:hAnsi="Book Antiqua" w:cs="宋体"/>
                <w:color w:val="000000"/>
                <w:kern w:val="0"/>
                <w:sz w:val="22"/>
              </w:rPr>
            </w:pPr>
            <w:r w:rsidRPr="009615FD">
              <w:rPr>
                <w:rFonts w:ascii="Book Antiqua" w:hAnsi="Book Antiqua" w:cs="宋体"/>
                <w:color w:val="000000"/>
                <w:kern w:val="0"/>
                <w:sz w:val="22"/>
              </w:rPr>
              <w:t>我方卖期权</w:t>
            </w:r>
            <w:r w:rsidRPr="009615FD">
              <w:rPr>
                <w:rFonts w:ascii="Book Antiqua" w:hAnsi="Book Antiqua" w:cs="宋体"/>
                <w:color w:val="000000"/>
                <w:kern w:val="0"/>
                <w:sz w:val="22"/>
              </w:rPr>
              <w:t>/</w:t>
            </w:r>
            <w:r w:rsidRPr="009615FD">
              <w:rPr>
                <w:rFonts w:ascii="Book Antiqua" w:hAnsi="Book Antiqua" w:cs="宋体"/>
                <w:color w:val="000000"/>
                <w:kern w:val="0"/>
                <w:sz w:val="22"/>
              </w:rPr>
              <w:t>客户买期权：实现盈亏</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（平仓金额</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期权费）</w:t>
            </w:r>
          </w:p>
          <w:p w14:paraId="3B57696B" w14:textId="77777777" w:rsidR="00EF400C" w:rsidRPr="009615FD" w:rsidRDefault="00EF400C" w:rsidP="008A0864">
            <w:pPr>
              <w:widowControl/>
              <w:jc w:val="left"/>
              <w:rPr>
                <w:rFonts w:ascii="Book Antiqua" w:hAnsi="Book Antiqua" w:cs="宋体"/>
                <w:color w:val="000000"/>
                <w:kern w:val="0"/>
                <w:sz w:val="22"/>
              </w:rPr>
            </w:pPr>
          </w:p>
          <w:p w14:paraId="23740983"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行权结算时：</w:t>
            </w:r>
          </w:p>
          <w:p w14:paraId="359D9FB0" w14:textId="77777777" w:rsidR="00EF400C" w:rsidRPr="009615FD" w:rsidRDefault="00EF400C" w:rsidP="00EF400C">
            <w:pPr>
              <w:pStyle w:val="af"/>
              <w:widowControl/>
              <w:numPr>
                <w:ilvl w:val="0"/>
                <w:numId w:val="28"/>
              </w:numPr>
              <w:ind w:firstLineChars="0"/>
              <w:jc w:val="left"/>
              <w:rPr>
                <w:rFonts w:ascii="Book Antiqua" w:hAnsi="Book Antiqua" w:cs="宋体"/>
                <w:color w:val="000000"/>
                <w:kern w:val="0"/>
                <w:sz w:val="22"/>
              </w:rPr>
            </w:pPr>
            <w:r w:rsidRPr="009615FD">
              <w:rPr>
                <w:rFonts w:ascii="Book Antiqua" w:hAnsi="Book Antiqua" w:cs="宋体"/>
                <w:color w:val="000000"/>
                <w:kern w:val="0"/>
                <w:sz w:val="22"/>
              </w:rPr>
              <w:t>我方买期权</w:t>
            </w:r>
            <w:r w:rsidRPr="009615FD">
              <w:rPr>
                <w:rFonts w:ascii="Book Antiqua" w:hAnsi="Book Antiqua" w:cs="宋体"/>
                <w:color w:val="000000"/>
                <w:kern w:val="0"/>
                <w:sz w:val="22"/>
              </w:rPr>
              <w:t>/</w:t>
            </w:r>
            <w:r w:rsidRPr="009615FD">
              <w:rPr>
                <w:rFonts w:ascii="Book Antiqua" w:hAnsi="Book Antiqua" w:cs="宋体"/>
                <w:color w:val="000000"/>
                <w:kern w:val="0"/>
                <w:sz w:val="22"/>
              </w:rPr>
              <w:t>客户卖期权：实现盈亏</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（期权费</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结算金额）</w:t>
            </w:r>
          </w:p>
          <w:p w14:paraId="7B03E625" w14:textId="77777777" w:rsidR="00EF400C" w:rsidRPr="009615FD" w:rsidRDefault="00EF400C" w:rsidP="00EF400C">
            <w:pPr>
              <w:pStyle w:val="af"/>
              <w:widowControl/>
              <w:numPr>
                <w:ilvl w:val="0"/>
                <w:numId w:val="28"/>
              </w:numPr>
              <w:ind w:firstLineChars="0"/>
              <w:jc w:val="left"/>
              <w:rPr>
                <w:rFonts w:ascii="Book Antiqua" w:hAnsi="Book Antiqua" w:cs="Segoe UI"/>
                <w:color w:val="172B4D"/>
                <w:kern w:val="0"/>
                <w:sz w:val="21"/>
                <w:szCs w:val="21"/>
              </w:rPr>
            </w:pPr>
            <w:r w:rsidRPr="009615FD">
              <w:rPr>
                <w:rFonts w:ascii="Book Antiqua" w:hAnsi="Book Antiqua" w:cs="宋体"/>
                <w:color w:val="000000"/>
                <w:kern w:val="0"/>
                <w:sz w:val="22"/>
              </w:rPr>
              <w:t>我方卖期权</w:t>
            </w:r>
            <w:r w:rsidRPr="009615FD">
              <w:rPr>
                <w:rFonts w:ascii="Book Antiqua" w:hAnsi="Book Antiqua" w:cs="宋体"/>
                <w:color w:val="000000"/>
                <w:kern w:val="0"/>
                <w:sz w:val="22"/>
              </w:rPr>
              <w:t>/</w:t>
            </w:r>
            <w:r w:rsidRPr="009615FD">
              <w:rPr>
                <w:rFonts w:ascii="Book Antiqua" w:hAnsi="Book Antiqua" w:cs="宋体"/>
                <w:color w:val="000000"/>
                <w:kern w:val="0"/>
                <w:sz w:val="22"/>
              </w:rPr>
              <w:t>客户买期权：实</w:t>
            </w:r>
            <w:r w:rsidRPr="009615FD">
              <w:rPr>
                <w:rFonts w:ascii="Book Antiqua" w:hAnsi="Book Antiqua" w:cs="Segoe UI"/>
                <w:color w:val="172B4D"/>
                <w:kern w:val="0"/>
                <w:sz w:val="21"/>
                <w:szCs w:val="21"/>
              </w:rPr>
              <w:t>现盈亏</w:t>
            </w:r>
            <w:r w:rsidRPr="009615FD">
              <w:rPr>
                <w:rFonts w:ascii="Book Antiqua" w:hAnsi="Book Antiqua" w:cs="Segoe UI"/>
                <w:color w:val="172B4D"/>
                <w:kern w:val="0"/>
                <w:sz w:val="21"/>
                <w:szCs w:val="21"/>
              </w:rPr>
              <w:t xml:space="preserve"> = </w:t>
            </w:r>
            <w:r w:rsidRPr="009615FD">
              <w:rPr>
                <w:rFonts w:ascii="Book Antiqua" w:hAnsi="Book Antiqua" w:cs="Segoe UI"/>
                <w:color w:val="172B4D"/>
                <w:kern w:val="0"/>
                <w:sz w:val="21"/>
                <w:szCs w:val="21"/>
              </w:rPr>
              <w:t>（结算金额</w:t>
            </w:r>
            <w:r w:rsidRPr="009615FD">
              <w:rPr>
                <w:rFonts w:ascii="Book Antiqua" w:hAnsi="Book Antiqua" w:cs="Segoe UI"/>
                <w:color w:val="172B4D"/>
                <w:kern w:val="0"/>
                <w:sz w:val="21"/>
                <w:szCs w:val="21"/>
              </w:rPr>
              <w:t xml:space="preserve"> – </w:t>
            </w:r>
            <w:r w:rsidRPr="009615FD">
              <w:rPr>
                <w:rFonts w:ascii="Book Antiqua" w:hAnsi="Book Antiqua" w:cs="Segoe UI"/>
                <w:color w:val="172B4D"/>
                <w:kern w:val="0"/>
                <w:sz w:val="21"/>
                <w:szCs w:val="21"/>
              </w:rPr>
              <w:t>期权费）</w:t>
            </w:r>
          </w:p>
          <w:p w14:paraId="5FA11705" w14:textId="77777777" w:rsidR="00EF400C" w:rsidRPr="009615FD" w:rsidRDefault="00EF400C" w:rsidP="008A0864">
            <w:pPr>
              <w:widowControl/>
              <w:jc w:val="left"/>
              <w:rPr>
                <w:rFonts w:ascii="Book Antiqua" w:hAnsi="Book Antiqua" w:cs="宋体"/>
                <w:color w:val="000000"/>
                <w:kern w:val="0"/>
                <w:sz w:val="22"/>
              </w:rPr>
            </w:pPr>
          </w:p>
        </w:tc>
      </w:tr>
      <w:tr w:rsidR="00EF400C" w:rsidRPr="009615FD" w14:paraId="2180B909"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22BB0641"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11</w:t>
            </w:r>
          </w:p>
        </w:tc>
        <w:tc>
          <w:tcPr>
            <w:tcW w:w="2131" w:type="dxa"/>
            <w:tcBorders>
              <w:top w:val="nil"/>
              <w:left w:val="nil"/>
              <w:bottom w:val="single" w:sz="4" w:space="0" w:color="auto"/>
              <w:right w:val="single" w:sz="4" w:space="0" w:color="auto"/>
            </w:tcBorders>
            <w:shd w:val="clear" w:color="auto" w:fill="auto"/>
            <w:noWrap/>
            <w:vAlign w:val="bottom"/>
            <w:hideMark/>
          </w:tcPr>
          <w:p w14:paraId="7BEBACB9"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授信总额</w:t>
            </w:r>
          </w:p>
        </w:tc>
        <w:tc>
          <w:tcPr>
            <w:tcW w:w="6999" w:type="dxa"/>
            <w:tcBorders>
              <w:top w:val="nil"/>
              <w:left w:val="nil"/>
              <w:bottom w:val="single" w:sz="4" w:space="0" w:color="auto"/>
              <w:right w:val="single" w:sz="4" w:space="0" w:color="auto"/>
            </w:tcBorders>
            <w:shd w:val="clear" w:color="auto" w:fill="auto"/>
            <w:noWrap/>
            <w:vAlign w:val="bottom"/>
            <w:hideMark/>
          </w:tcPr>
          <w:p w14:paraId="1B4E2F7E"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我方针对于客户的授信，新建交易对手中进行维护，暂未能进行修改</w:t>
            </w:r>
          </w:p>
        </w:tc>
      </w:tr>
      <w:tr w:rsidR="00EF400C" w:rsidRPr="009615FD" w14:paraId="32CBDD9B"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624753F3"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12</w:t>
            </w:r>
          </w:p>
        </w:tc>
        <w:tc>
          <w:tcPr>
            <w:tcW w:w="2131" w:type="dxa"/>
            <w:tcBorders>
              <w:top w:val="nil"/>
              <w:left w:val="nil"/>
              <w:bottom w:val="single" w:sz="4" w:space="0" w:color="auto"/>
              <w:right w:val="single" w:sz="4" w:space="0" w:color="auto"/>
            </w:tcBorders>
            <w:shd w:val="clear" w:color="auto" w:fill="auto"/>
            <w:noWrap/>
            <w:vAlign w:val="bottom"/>
            <w:hideMark/>
          </w:tcPr>
          <w:p w14:paraId="656C8EA1"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我方授信总额</w:t>
            </w:r>
          </w:p>
        </w:tc>
        <w:tc>
          <w:tcPr>
            <w:tcW w:w="6999" w:type="dxa"/>
            <w:tcBorders>
              <w:top w:val="nil"/>
              <w:left w:val="nil"/>
              <w:bottom w:val="single" w:sz="4" w:space="0" w:color="auto"/>
              <w:right w:val="single" w:sz="4" w:space="0" w:color="auto"/>
            </w:tcBorders>
            <w:shd w:val="clear" w:color="auto" w:fill="auto"/>
            <w:noWrap/>
            <w:vAlign w:val="bottom"/>
            <w:hideMark/>
          </w:tcPr>
          <w:p w14:paraId="10A8B246"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客户针对我方的授信额度，新建交易对手中进行维护</w:t>
            </w:r>
          </w:p>
        </w:tc>
      </w:tr>
      <w:tr w:rsidR="00EF400C" w:rsidRPr="009615FD" w14:paraId="1D73A764"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5201434C"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13</w:t>
            </w:r>
          </w:p>
        </w:tc>
        <w:tc>
          <w:tcPr>
            <w:tcW w:w="2131" w:type="dxa"/>
            <w:tcBorders>
              <w:top w:val="nil"/>
              <w:left w:val="nil"/>
              <w:bottom w:val="single" w:sz="4" w:space="0" w:color="auto"/>
              <w:right w:val="single" w:sz="4" w:space="0" w:color="auto"/>
            </w:tcBorders>
            <w:shd w:val="clear" w:color="auto" w:fill="auto"/>
            <w:noWrap/>
            <w:vAlign w:val="bottom"/>
            <w:hideMark/>
          </w:tcPr>
          <w:p w14:paraId="157F9919"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我方剩余授信余额</w:t>
            </w:r>
          </w:p>
        </w:tc>
        <w:tc>
          <w:tcPr>
            <w:tcW w:w="6999" w:type="dxa"/>
            <w:tcBorders>
              <w:top w:val="nil"/>
              <w:left w:val="nil"/>
              <w:bottom w:val="single" w:sz="4" w:space="0" w:color="auto"/>
              <w:right w:val="single" w:sz="4" w:space="0" w:color="auto"/>
            </w:tcBorders>
            <w:shd w:val="clear" w:color="auto" w:fill="auto"/>
            <w:noWrap/>
            <w:vAlign w:val="bottom"/>
            <w:hideMark/>
          </w:tcPr>
          <w:p w14:paraId="5B21096E"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交易对手在使用授信后还剩下的授信总额度</w:t>
            </w:r>
          </w:p>
        </w:tc>
      </w:tr>
      <w:tr w:rsidR="00EF400C" w:rsidRPr="009615FD" w14:paraId="00AE60ED"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78E9666A"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14</w:t>
            </w:r>
          </w:p>
        </w:tc>
        <w:tc>
          <w:tcPr>
            <w:tcW w:w="2131" w:type="dxa"/>
            <w:tcBorders>
              <w:top w:val="nil"/>
              <w:left w:val="nil"/>
              <w:bottom w:val="single" w:sz="4" w:space="0" w:color="auto"/>
              <w:right w:val="single" w:sz="4" w:space="0" w:color="auto"/>
            </w:tcBorders>
            <w:shd w:val="clear" w:color="auto" w:fill="auto"/>
            <w:noWrap/>
            <w:vAlign w:val="bottom"/>
            <w:hideMark/>
          </w:tcPr>
          <w:p w14:paraId="2D0AEE77"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我方可用资金</w:t>
            </w:r>
          </w:p>
        </w:tc>
        <w:tc>
          <w:tcPr>
            <w:tcW w:w="6999" w:type="dxa"/>
            <w:tcBorders>
              <w:top w:val="nil"/>
              <w:left w:val="nil"/>
              <w:bottom w:val="single" w:sz="4" w:space="0" w:color="auto"/>
              <w:right w:val="single" w:sz="4" w:space="0" w:color="auto"/>
            </w:tcBorders>
            <w:shd w:val="clear" w:color="auto" w:fill="auto"/>
            <w:noWrap/>
            <w:vAlign w:val="bottom"/>
            <w:hideMark/>
          </w:tcPr>
          <w:p w14:paraId="176B0BBF"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我方在该交易对手下可进行交易的可用资金</w:t>
            </w:r>
          </w:p>
        </w:tc>
      </w:tr>
      <w:tr w:rsidR="00EF400C" w:rsidRPr="009615FD" w14:paraId="69B5F481"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3CC922F7"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15</w:t>
            </w:r>
          </w:p>
        </w:tc>
        <w:tc>
          <w:tcPr>
            <w:tcW w:w="2131" w:type="dxa"/>
            <w:tcBorders>
              <w:top w:val="nil"/>
              <w:left w:val="nil"/>
              <w:bottom w:val="single" w:sz="4" w:space="0" w:color="auto"/>
              <w:right w:val="single" w:sz="4" w:space="0" w:color="auto"/>
            </w:tcBorders>
            <w:shd w:val="clear" w:color="auto" w:fill="auto"/>
            <w:noWrap/>
            <w:vAlign w:val="bottom"/>
            <w:hideMark/>
          </w:tcPr>
          <w:p w14:paraId="0B4F206C"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我方冻结保证金</w:t>
            </w:r>
          </w:p>
        </w:tc>
        <w:tc>
          <w:tcPr>
            <w:tcW w:w="6999" w:type="dxa"/>
            <w:tcBorders>
              <w:top w:val="nil"/>
              <w:left w:val="nil"/>
              <w:bottom w:val="single" w:sz="4" w:space="0" w:color="auto"/>
              <w:right w:val="single" w:sz="4" w:space="0" w:color="auto"/>
            </w:tcBorders>
            <w:shd w:val="clear" w:color="auto" w:fill="auto"/>
            <w:noWrap/>
            <w:vAlign w:val="bottom"/>
            <w:hideMark/>
          </w:tcPr>
          <w:p w14:paraId="759B8122"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我方在对手方中所冻结的保证金金额</w:t>
            </w:r>
          </w:p>
        </w:tc>
      </w:tr>
      <w:tr w:rsidR="00EF400C" w:rsidRPr="009615FD" w14:paraId="12EE72AB" w14:textId="77777777" w:rsidTr="008A0864">
        <w:trPr>
          <w:trHeight w:val="265"/>
        </w:trPr>
        <w:tc>
          <w:tcPr>
            <w:tcW w:w="704" w:type="dxa"/>
            <w:tcBorders>
              <w:top w:val="nil"/>
              <w:left w:val="single" w:sz="4" w:space="0" w:color="auto"/>
              <w:bottom w:val="single" w:sz="4" w:space="0" w:color="auto"/>
              <w:right w:val="single" w:sz="4" w:space="0" w:color="auto"/>
            </w:tcBorders>
            <w:shd w:val="clear" w:color="auto" w:fill="auto"/>
            <w:noWrap/>
            <w:vAlign w:val="bottom"/>
            <w:hideMark/>
          </w:tcPr>
          <w:p w14:paraId="0471DC26" w14:textId="77777777" w:rsidR="00EF400C" w:rsidRPr="009615FD" w:rsidRDefault="00EF400C" w:rsidP="008A0864">
            <w:pPr>
              <w:widowControl/>
              <w:jc w:val="right"/>
              <w:rPr>
                <w:rFonts w:ascii="Book Antiqua" w:hAnsi="Book Antiqua" w:cs="宋体"/>
                <w:color w:val="000000"/>
                <w:kern w:val="0"/>
                <w:sz w:val="22"/>
              </w:rPr>
            </w:pPr>
            <w:r w:rsidRPr="009615FD">
              <w:rPr>
                <w:rFonts w:ascii="Book Antiqua" w:hAnsi="Book Antiqua" w:cs="宋体"/>
                <w:color w:val="000000"/>
                <w:kern w:val="0"/>
                <w:sz w:val="22"/>
              </w:rPr>
              <w:t>16</w:t>
            </w:r>
          </w:p>
        </w:tc>
        <w:tc>
          <w:tcPr>
            <w:tcW w:w="2131" w:type="dxa"/>
            <w:tcBorders>
              <w:top w:val="nil"/>
              <w:left w:val="nil"/>
              <w:bottom w:val="single" w:sz="4" w:space="0" w:color="auto"/>
              <w:right w:val="single" w:sz="4" w:space="0" w:color="auto"/>
            </w:tcBorders>
            <w:shd w:val="clear" w:color="auto" w:fill="auto"/>
            <w:noWrap/>
            <w:vAlign w:val="bottom"/>
            <w:hideMark/>
          </w:tcPr>
          <w:p w14:paraId="1F1744C5"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创建时间</w:t>
            </w:r>
          </w:p>
        </w:tc>
        <w:tc>
          <w:tcPr>
            <w:tcW w:w="6999" w:type="dxa"/>
            <w:tcBorders>
              <w:top w:val="nil"/>
              <w:left w:val="nil"/>
              <w:bottom w:val="single" w:sz="4" w:space="0" w:color="auto"/>
              <w:right w:val="single" w:sz="4" w:space="0" w:color="auto"/>
            </w:tcBorders>
            <w:shd w:val="clear" w:color="auto" w:fill="auto"/>
            <w:noWrap/>
            <w:vAlign w:val="bottom"/>
            <w:hideMark/>
          </w:tcPr>
          <w:p w14:paraId="5AB5FE6D" w14:textId="77777777" w:rsidR="00EF400C" w:rsidRPr="009615FD" w:rsidRDefault="00EF400C" w:rsidP="008A0864">
            <w:pPr>
              <w:widowControl/>
              <w:jc w:val="left"/>
              <w:rPr>
                <w:rFonts w:ascii="Book Antiqua" w:hAnsi="Book Antiqua" w:cs="宋体"/>
                <w:color w:val="000000"/>
                <w:kern w:val="0"/>
                <w:sz w:val="22"/>
              </w:rPr>
            </w:pPr>
            <w:r w:rsidRPr="009615FD">
              <w:rPr>
                <w:rFonts w:ascii="Book Antiqua" w:hAnsi="Book Antiqua" w:cs="宋体"/>
                <w:color w:val="000000"/>
                <w:kern w:val="0"/>
                <w:sz w:val="22"/>
              </w:rPr>
              <w:t>该交易对手的创建时间</w:t>
            </w:r>
          </w:p>
        </w:tc>
      </w:tr>
    </w:tbl>
    <w:p w14:paraId="60BAA69E" w14:textId="77777777" w:rsidR="00EF400C" w:rsidRPr="009615FD" w:rsidRDefault="00EF400C" w:rsidP="00F45EB9">
      <w:pPr>
        <w:rPr>
          <w:rFonts w:ascii="Book Antiqua" w:hAnsi="Book Antiqua"/>
        </w:rPr>
      </w:pPr>
    </w:p>
    <w:p w14:paraId="30E1A0C9" w14:textId="77777777" w:rsidR="008667E6" w:rsidRPr="009615FD" w:rsidRDefault="008667E6" w:rsidP="008667E6">
      <w:pPr>
        <w:pStyle w:val="2"/>
        <w:numPr>
          <w:ilvl w:val="1"/>
          <w:numId w:val="13"/>
        </w:numPr>
        <w:rPr>
          <w:rFonts w:ascii="Book Antiqua" w:hAnsi="Book Antiqua"/>
        </w:rPr>
      </w:pPr>
      <w:bookmarkStart w:id="67" w:name="_Toc8158113"/>
      <w:r w:rsidRPr="009615FD">
        <w:rPr>
          <w:rFonts w:ascii="Book Antiqua" w:hAnsi="Book Antiqua"/>
        </w:rPr>
        <w:t>保证金管理</w:t>
      </w:r>
      <w:bookmarkEnd w:id="67"/>
    </w:p>
    <w:p w14:paraId="2AC195EA" w14:textId="1F2D5946" w:rsidR="008C3F4E" w:rsidRPr="009615FD" w:rsidRDefault="008C3F4E" w:rsidP="008C3F4E">
      <w:pPr>
        <w:rPr>
          <w:rFonts w:ascii="Book Antiqua" w:hAnsi="Book Antiqua"/>
        </w:rPr>
      </w:pPr>
      <w:r w:rsidRPr="009615FD">
        <w:rPr>
          <w:rFonts w:ascii="Book Antiqua" w:hAnsi="Book Antiqua"/>
        </w:rPr>
        <w:t>在【客户管理】</w:t>
      </w:r>
      <w:r w:rsidRPr="009615FD">
        <w:rPr>
          <w:rFonts w:ascii="Book Antiqua" w:hAnsi="Book Antiqua"/>
        </w:rPr>
        <w:t>-</w:t>
      </w:r>
      <w:r w:rsidR="00F56187" w:rsidRPr="009615FD">
        <w:rPr>
          <w:rFonts w:ascii="Book Antiqua" w:hAnsi="Book Antiqua"/>
        </w:rPr>
        <w:t>【保证金管理】</w:t>
      </w:r>
      <w:r w:rsidRPr="009615FD">
        <w:rPr>
          <w:rFonts w:ascii="Book Antiqua" w:hAnsi="Book Antiqua"/>
        </w:rPr>
        <w:t>中，如图</w:t>
      </w:r>
      <w:r w:rsidRPr="009615FD">
        <w:rPr>
          <w:rFonts w:ascii="Book Antiqua" w:hAnsi="Book Antiqua"/>
        </w:rPr>
        <w:t>4-</w:t>
      </w:r>
      <w:r w:rsidR="005F665E" w:rsidRPr="009615FD">
        <w:rPr>
          <w:rFonts w:ascii="Book Antiqua" w:hAnsi="Book Antiqua"/>
        </w:rPr>
        <w:t>5-1</w:t>
      </w:r>
      <w:r w:rsidRPr="009615FD">
        <w:rPr>
          <w:rFonts w:ascii="Book Antiqua" w:hAnsi="Book Antiqua"/>
        </w:rPr>
        <w:t>所示</w:t>
      </w:r>
      <w:r w:rsidR="00B66BFF" w:rsidRPr="009615FD">
        <w:rPr>
          <w:rFonts w:ascii="Book Antiqua" w:hAnsi="Book Antiqua"/>
        </w:rPr>
        <w:t>，该界面可针对交易对手下面的保证金进行查看与维护；点击右侧的</w:t>
      </w:r>
      <w:r w:rsidR="00B66BFF" w:rsidRPr="009615FD">
        <w:rPr>
          <w:rFonts w:ascii="Book Antiqua" w:hAnsi="Book Antiqua"/>
          <w:bdr w:val="single" w:sz="4" w:space="0" w:color="auto"/>
          <w:shd w:val="pct15" w:color="auto" w:fill="FFFFFF"/>
        </w:rPr>
        <w:t>台账调整</w:t>
      </w:r>
      <w:r w:rsidR="00B66BFF" w:rsidRPr="009615FD">
        <w:rPr>
          <w:rFonts w:ascii="Book Antiqua" w:hAnsi="Book Antiqua"/>
        </w:rPr>
        <w:t>按钮，可进行保证金释放和冻结的操作，如图</w:t>
      </w:r>
      <w:r w:rsidR="00B66BFF" w:rsidRPr="009615FD">
        <w:rPr>
          <w:rFonts w:ascii="Book Antiqua" w:hAnsi="Book Antiqua"/>
        </w:rPr>
        <w:t>4-</w:t>
      </w:r>
      <w:r w:rsidR="00F56187" w:rsidRPr="009615FD">
        <w:rPr>
          <w:rFonts w:ascii="Book Antiqua" w:hAnsi="Book Antiqua"/>
        </w:rPr>
        <w:t>5-2</w:t>
      </w:r>
      <w:r w:rsidR="00B66BFF" w:rsidRPr="009615FD">
        <w:rPr>
          <w:rFonts w:ascii="Book Antiqua" w:hAnsi="Book Antiqua"/>
        </w:rPr>
        <w:t>所示，点击左侧的</w:t>
      </w:r>
      <w:r w:rsidR="00B66BFF" w:rsidRPr="009615FD">
        <w:rPr>
          <w:rFonts w:ascii="Book Antiqua" w:hAnsi="Book Antiqua"/>
          <w:bdr w:val="single" w:sz="4" w:space="0" w:color="auto"/>
          <w:shd w:val="pct15" w:color="auto" w:fill="FFFFFF"/>
        </w:rPr>
        <w:t>更新维持保证金</w:t>
      </w:r>
      <w:r w:rsidR="00B66BFF" w:rsidRPr="009615FD">
        <w:rPr>
          <w:rFonts w:ascii="Book Antiqua" w:hAnsi="Book Antiqua"/>
        </w:rPr>
        <w:t>按钮，即维护该交易对手的新维持保证金，如图</w:t>
      </w:r>
      <w:r w:rsidR="00B66BFF" w:rsidRPr="009615FD">
        <w:rPr>
          <w:rFonts w:ascii="Book Antiqua" w:hAnsi="Book Antiqua"/>
        </w:rPr>
        <w:t>4-</w:t>
      </w:r>
      <w:r w:rsidR="00F56187" w:rsidRPr="009615FD">
        <w:rPr>
          <w:rFonts w:ascii="Book Antiqua" w:hAnsi="Book Antiqua"/>
        </w:rPr>
        <w:t>5-3</w:t>
      </w:r>
      <w:r w:rsidR="00B66BFF" w:rsidRPr="009615FD">
        <w:rPr>
          <w:rFonts w:ascii="Book Antiqua" w:hAnsi="Book Antiqua"/>
        </w:rPr>
        <w:t>所示；</w:t>
      </w:r>
    </w:p>
    <w:p w14:paraId="4F30C71A" w14:textId="29C682E9" w:rsidR="008C3F4E" w:rsidRPr="009615FD" w:rsidRDefault="00F56187" w:rsidP="008C3F4E">
      <w:pPr>
        <w:rPr>
          <w:rFonts w:ascii="Book Antiqua" w:hAnsi="Book Antiqua"/>
        </w:rPr>
      </w:pPr>
      <w:r w:rsidRPr="009615FD">
        <w:rPr>
          <w:rFonts w:ascii="Book Antiqua" w:hAnsi="Book Antiqua"/>
          <w:noProof/>
        </w:rPr>
        <w:t xml:space="preserve"> </w:t>
      </w:r>
      <w:r w:rsidRPr="009615FD">
        <w:rPr>
          <w:rFonts w:ascii="Book Antiqua" w:hAnsi="Book Antiqua"/>
          <w:noProof/>
        </w:rPr>
        <w:lastRenderedPageBreak/>
        <w:drawing>
          <wp:inline distT="0" distB="0" distL="0" distR="0" wp14:anchorId="38796CF4" wp14:editId="0BE87C19">
            <wp:extent cx="5274310" cy="21850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85035"/>
                    </a:xfrm>
                    <a:prstGeom prst="rect">
                      <a:avLst/>
                    </a:prstGeom>
                  </pic:spPr>
                </pic:pic>
              </a:graphicData>
            </a:graphic>
          </wp:inline>
        </w:drawing>
      </w:r>
    </w:p>
    <w:p w14:paraId="21FE9B8B" w14:textId="19D4AEA4" w:rsidR="00AD010D" w:rsidRPr="009615FD" w:rsidRDefault="00AD010D" w:rsidP="00AD010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F56187" w:rsidRPr="009615FD">
        <w:rPr>
          <w:rFonts w:ascii="Book Antiqua" w:hAnsi="Book Antiqua"/>
        </w:rPr>
        <w:t>5-1</w:t>
      </w:r>
    </w:p>
    <w:p w14:paraId="2FCC90CC" w14:textId="69CFAA47" w:rsidR="00B66BFF" w:rsidRPr="009615FD" w:rsidRDefault="00B66BFF" w:rsidP="00AD010D">
      <w:pPr>
        <w:jc w:val="center"/>
        <w:rPr>
          <w:rFonts w:ascii="Book Antiqua" w:hAnsi="Book Antiqua"/>
        </w:rPr>
      </w:pPr>
      <w:r w:rsidRPr="009615FD">
        <w:rPr>
          <w:rFonts w:ascii="Book Antiqua" w:hAnsi="Book Antiqua"/>
          <w:noProof/>
        </w:rPr>
        <w:drawing>
          <wp:inline distT="0" distB="0" distL="0" distR="0" wp14:anchorId="78D65CA7" wp14:editId="2B1F4610">
            <wp:extent cx="5274310" cy="256476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64765"/>
                    </a:xfrm>
                    <a:prstGeom prst="rect">
                      <a:avLst/>
                    </a:prstGeom>
                  </pic:spPr>
                </pic:pic>
              </a:graphicData>
            </a:graphic>
          </wp:inline>
        </w:drawing>
      </w:r>
    </w:p>
    <w:p w14:paraId="5EC45728" w14:textId="0F3C9230" w:rsidR="00B66BFF" w:rsidRPr="009615FD" w:rsidRDefault="00B66BFF" w:rsidP="00AD010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F56187" w:rsidRPr="009615FD">
        <w:rPr>
          <w:rFonts w:ascii="Book Antiqua" w:hAnsi="Book Antiqua"/>
        </w:rPr>
        <w:t>5-2</w:t>
      </w:r>
    </w:p>
    <w:p w14:paraId="0C7F0558" w14:textId="2FFC00F9" w:rsidR="00B66BFF" w:rsidRPr="009615FD" w:rsidRDefault="00B66BFF" w:rsidP="00AD010D">
      <w:pPr>
        <w:jc w:val="center"/>
        <w:rPr>
          <w:rFonts w:ascii="Book Antiqua" w:hAnsi="Book Antiqua"/>
        </w:rPr>
      </w:pPr>
      <w:r w:rsidRPr="009615FD">
        <w:rPr>
          <w:rFonts w:ascii="Book Antiqua" w:hAnsi="Book Antiqua"/>
          <w:noProof/>
        </w:rPr>
        <w:drawing>
          <wp:inline distT="0" distB="0" distL="0" distR="0" wp14:anchorId="75B2BFCB" wp14:editId="4BCFD80A">
            <wp:extent cx="5274310" cy="248158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81580"/>
                    </a:xfrm>
                    <a:prstGeom prst="rect">
                      <a:avLst/>
                    </a:prstGeom>
                  </pic:spPr>
                </pic:pic>
              </a:graphicData>
            </a:graphic>
          </wp:inline>
        </w:drawing>
      </w:r>
    </w:p>
    <w:p w14:paraId="71BE2C8B" w14:textId="21C0EF4A" w:rsidR="00B66BFF" w:rsidRPr="009615FD" w:rsidRDefault="00B66BFF" w:rsidP="00AD010D">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F56187" w:rsidRPr="009615FD">
        <w:rPr>
          <w:rFonts w:ascii="Book Antiqua" w:hAnsi="Book Antiqua"/>
        </w:rPr>
        <w:t>5-3</w:t>
      </w:r>
    </w:p>
    <w:p w14:paraId="2F49C904" w14:textId="68BE569B" w:rsidR="00E7241E" w:rsidRPr="009615FD" w:rsidRDefault="00E7241E" w:rsidP="00E7241E">
      <w:pPr>
        <w:jc w:val="left"/>
        <w:rPr>
          <w:rFonts w:ascii="Book Antiqua" w:hAnsi="Book Antiqua"/>
          <w:b/>
        </w:rPr>
      </w:pPr>
      <w:r w:rsidRPr="009615FD">
        <w:rPr>
          <w:rFonts w:ascii="Book Antiqua" w:hAnsi="Book Antiqua"/>
          <w:b/>
        </w:rPr>
        <w:t>字段说明：</w:t>
      </w:r>
    </w:p>
    <w:tbl>
      <w:tblPr>
        <w:tblW w:w="9999" w:type="dxa"/>
        <w:tblLook w:val="04A0" w:firstRow="1" w:lastRow="0" w:firstColumn="1" w:lastColumn="0" w:noHBand="0" w:noVBand="1"/>
      </w:tblPr>
      <w:tblGrid>
        <w:gridCol w:w="944"/>
        <w:gridCol w:w="1363"/>
        <w:gridCol w:w="7692"/>
      </w:tblGrid>
      <w:tr w:rsidR="00095AD5" w:rsidRPr="009615FD" w14:paraId="6B219624" w14:textId="77777777" w:rsidTr="00403373">
        <w:trPr>
          <w:trHeight w:val="271"/>
        </w:trPr>
        <w:tc>
          <w:tcPr>
            <w:tcW w:w="944"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95C4666" w14:textId="77777777" w:rsidR="00095AD5" w:rsidRPr="009615FD" w:rsidRDefault="00095AD5" w:rsidP="00095AD5">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363" w:type="dxa"/>
            <w:tcBorders>
              <w:top w:val="single" w:sz="4" w:space="0" w:color="auto"/>
              <w:left w:val="nil"/>
              <w:bottom w:val="single" w:sz="4" w:space="0" w:color="auto"/>
              <w:right w:val="single" w:sz="4" w:space="0" w:color="auto"/>
            </w:tcBorders>
            <w:shd w:val="clear" w:color="000000" w:fill="A6A6A6"/>
            <w:noWrap/>
            <w:vAlign w:val="bottom"/>
            <w:hideMark/>
          </w:tcPr>
          <w:p w14:paraId="5405710C" w14:textId="77777777" w:rsidR="00095AD5" w:rsidRPr="009615FD" w:rsidRDefault="00095AD5" w:rsidP="00095AD5">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7692" w:type="dxa"/>
            <w:tcBorders>
              <w:top w:val="single" w:sz="4" w:space="0" w:color="auto"/>
              <w:left w:val="nil"/>
              <w:bottom w:val="single" w:sz="4" w:space="0" w:color="auto"/>
              <w:right w:val="single" w:sz="4" w:space="0" w:color="auto"/>
            </w:tcBorders>
            <w:shd w:val="clear" w:color="000000" w:fill="A6A6A6"/>
            <w:noWrap/>
            <w:vAlign w:val="bottom"/>
            <w:hideMark/>
          </w:tcPr>
          <w:p w14:paraId="6FCEC9D3" w14:textId="77777777" w:rsidR="00095AD5" w:rsidRPr="009615FD" w:rsidRDefault="00095AD5" w:rsidP="00095AD5">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095AD5" w:rsidRPr="009615FD" w14:paraId="41E4BDEF"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0289D1E7"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363" w:type="dxa"/>
            <w:tcBorders>
              <w:top w:val="nil"/>
              <w:left w:val="nil"/>
              <w:bottom w:val="single" w:sz="4" w:space="0" w:color="auto"/>
              <w:right w:val="single" w:sz="4" w:space="0" w:color="auto"/>
            </w:tcBorders>
            <w:shd w:val="clear" w:color="auto" w:fill="auto"/>
            <w:noWrap/>
            <w:vAlign w:val="bottom"/>
            <w:hideMark/>
          </w:tcPr>
          <w:p w14:paraId="7C4630E7"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客户名称</w:t>
            </w:r>
          </w:p>
        </w:tc>
        <w:tc>
          <w:tcPr>
            <w:tcW w:w="7692" w:type="dxa"/>
            <w:tcBorders>
              <w:top w:val="nil"/>
              <w:left w:val="nil"/>
              <w:bottom w:val="single" w:sz="4" w:space="0" w:color="auto"/>
              <w:right w:val="single" w:sz="4" w:space="0" w:color="auto"/>
            </w:tcBorders>
            <w:shd w:val="clear" w:color="auto" w:fill="auto"/>
            <w:noWrap/>
            <w:vAlign w:val="bottom"/>
            <w:hideMark/>
          </w:tcPr>
          <w:p w14:paraId="2BCF11A5"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选择交易对手的名称</w:t>
            </w:r>
          </w:p>
        </w:tc>
      </w:tr>
      <w:tr w:rsidR="00095AD5" w:rsidRPr="009615FD" w14:paraId="36C911D4"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7F574F3D"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2</w:t>
            </w:r>
          </w:p>
        </w:tc>
        <w:tc>
          <w:tcPr>
            <w:tcW w:w="1363" w:type="dxa"/>
            <w:tcBorders>
              <w:top w:val="nil"/>
              <w:left w:val="nil"/>
              <w:bottom w:val="single" w:sz="4" w:space="0" w:color="auto"/>
              <w:right w:val="single" w:sz="4" w:space="0" w:color="auto"/>
            </w:tcBorders>
            <w:shd w:val="clear" w:color="auto" w:fill="auto"/>
            <w:noWrap/>
            <w:vAlign w:val="bottom"/>
            <w:hideMark/>
          </w:tcPr>
          <w:p w14:paraId="5387DA0F"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可用资金</w:t>
            </w:r>
          </w:p>
        </w:tc>
        <w:tc>
          <w:tcPr>
            <w:tcW w:w="7692" w:type="dxa"/>
            <w:tcBorders>
              <w:top w:val="nil"/>
              <w:left w:val="nil"/>
              <w:bottom w:val="single" w:sz="4" w:space="0" w:color="auto"/>
              <w:right w:val="single" w:sz="4" w:space="0" w:color="auto"/>
            </w:tcBorders>
            <w:shd w:val="clear" w:color="auto" w:fill="auto"/>
            <w:noWrap/>
            <w:vAlign w:val="bottom"/>
            <w:hideMark/>
          </w:tcPr>
          <w:p w14:paraId="1DC557E1" w14:textId="40A8F60E"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交易对手可用资金</w:t>
            </w:r>
          </w:p>
        </w:tc>
      </w:tr>
      <w:tr w:rsidR="00095AD5" w:rsidRPr="009615FD" w14:paraId="49B4E8CB"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5ABDC99B"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363" w:type="dxa"/>
            <w:tcBorders>
              <w:top w:val="nil"/>
              <w:left w:val="nil"/>
              <w:bottom w:val="single" w:sz="4" w:space="0" w:color="auto"/>
              <w:right w:val="single" w:sz="4" w:space="0" w:color="auto"/>
            </w:tcBorders>
            <w:shd w:val="clear" w:color="auto" w:fill="auto"/>
            <w:noWrap/>
            <w:vAlign w:val="bottom"/>
            <w:hideMark/>
          </w:tcPr>
          <w:p w14:paraId="3DEC261C"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剩余授信额度</w:t>
            </w:r>
          </w:p>
        </w:tc>
        <w:tc>
          <w:tcPr>
            <w:tcW w:w="7692" w:type="dxa"/>
            <w:tcBorders>
              <w:top w:val="nil"/>
              <w:left w:val="nil"/>
              <w:bottom w:val="single" w:sz="4" w:space="0" w:color="auto"/>
              <w:right w:val="single" w:sz="4" w:space="0" w:color="auto"/>
            </w:tcBorders>
            <w:shd w:val="clear" w:color="auto" w:fill="auto"/>
            <w:noWrap/>
            <w:vAlign w:val="bottom"/>
            <w:hideMark/>
          </w:tcPr>
          <w:p w14:paraId="277EE21B"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授信总额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已使用授信额度</w:t>
            </w:r>
          </w:p>
        </w:tc>
      </w:tr>
      <w:tr w:rsidR="00095AD5" w:rsidRPr="009615FD" w14:paraId="121437C1"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3C539C6C"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363" w:type="dxa"/>
            <w:tcBorders>
              <w:top w:val="nil"/>
              <w:left w:val="nil"/>
              <w:bottom w:val="single" w:sz="4" w:space="0" w:color="auto"/>
              <w:right w:val="single" w:sz="4" w:space="0" w:color="auto"/>
            </w:tcBorders>
            <w:shd w:val="clear" w:color="auto" w:fill="auto"/>
            <w:noWrap/>
            <w:vAlign w:val="bottom"/>
            <w:hideMark/>
          </w:tcPr>
          <w:p w14:paraId="6EA4AB8E"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冻结保证金</w:t>
            </w:r>
          </w:p>
        </w:tc>
        <w:tc>
          <w:tcPr>
            <w:tcW w:w="7692" w:type="dxa"/>
            <w:tcBorders>
              <w:top w:val="nil"/>
              <w:left w:val="nil"/>
              <w:bottom w:val="single" w:sz="4" w:space="0" w:color="auto"/>
              <w:right w:val="single" w:sz="4" w:space="0" w:color="auto"/>
            </w:tcBorders>
            <w:shd w:val="clear" w:color="auto" w:fill="auto"/>
            <w:noWrap/>
            <w:vAlign w:val="bottom"/>
            <w:hideMark/>
          </w:tcPr>
          <w:p w14:paraId="3E565C00" w14:textId="325BC20C" w:rsidR="00095AD5" w:rsidRPr="009615FD" w:rsidRDefault="004E2192"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交易对手账户中已</w:t>
            </w:r>
            <w:r w:rsidR="00095AD5" w:rsidRPr="009615FD">
              <w:rPr>
                <w:rFonts w:ascii="Book Antiqua" w:eastAsia="DengXian" w:hAnsi="Book Antiqua" w:cs="宋体"/>
                <w:color w:val="000000"/>
                <w:kern w:val="0"/>
                <w:sz w:val="22"/>
              </w:rPr>
              <w:t>冻结的保证金金额</w:t>
            </w:r>
          </w:p>
        </w:tc>
      </w:tr>
      <w:tr w:rsidR="00095AD5" w:rsidRPr="009615FD" w14:paraId="7B3CAADA"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2CABB318"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363" w:type="dxa"/>
            <w:tcBorders>
              <w:top w:val="nil"/>
              <w:left w:val="nil"/>
              <w:bottom w:val="single" w:sz="4" w:space="0" w:color="auto"/>
              <w:right w:val="single" w:sz="4" w:space="0" w:color="auto"/>
            </w:tcBorders>
            <w:shd w:val="clear" w:color="auto" w:fill="auto"/>
            <w:noWrap/>
            <w:vAlign w:val="bottom"/>
            <w:hideMark/>
          </w:tcPr>
          <w:p w14:paraId="52025A3D"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维持保证金</w:t>
            </w:r>
          </w:p>
        </w:tc>
        <w:tc>
          <w:tcPr>
            <w:tcW w:w="7692" w:type="dxa"/>
            <w:tcBorders>
              <w:top w:val="nil"/>
              <w:left w:val="nil"/>
              <w:bottom w:val="single" w:sz="4" w:space="0" w:color="auto"/>
              <w:right w:val="single" w:sz="4" w:space="0" w:color="auto"/>
            </w:tcBorders>
            <w:shd w:val="clear" w:color="auto" w:fill="auto"/>
            <w:noWrap/>
            <w:vAlign w:val="bottom"/>
            <w:hideMark/>
          </w:tcPr>
          <w:p w14:paraId="3F4CAAAE"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用于记录客户的最低的维持保证金，可在保证金管理中进行维护，用于记录功能</w:t>
            </w:r>
          </w:p>
        </w:tc>
      </w:tr>
      <w:tr w:rsidR="00095AD5" w:rsidRPr="009615FD" w14:paraId="30CB2A6E" w14:textId="77777777" w:rsidTr="00403373">
        <w:trPr>
          <w:trHeight w:val="271"/>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61735EA3" w14:textId="77777777" w:rsidR="00095AD5" w:rsidRPr="009615FD" w:rsidRDefault="00095AD5" w:rsidP="00095AD5">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363" w:type="dxa"/>
            <w:tcBorders>
              <w:top w:val="nil"/>
              <w:left w:val="nil"/>
              <w:bottom w:val="single" w:sz="4" w:space="0" w:color="auto"/>
              <w:right w:val="single" w:sz="4" w:space="0" w:color="auto"/>
            </w:tcBorders>
            <w:shd w:val="clear" w:color="auto" w:fill="auto"/>
            <w:noWrap/>
            <w:vAlign w:val="bottom"/>
            <w:hideMark/>
          </w:tcPr>
          <w:p w14:paraId="22026D5B"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状态</w:t>
            </w:r>
          </w:p>
        </w:tc>
        <w:tc>
          <w:tcPr>
            <w:tcW w:w="7692" w:type="dxa"/>
            <w:tcBorders>
              <w:top w:val="nil"/>
              <w:left w:val="nil"/>
              <w:bottom w:val="single" w:sz="4" w:space="0" w:color="auto"/>
              <w:right w:val="single" w:sz="4" w:space="0" w:color="auto"/>
            </w:tcBorders>
            <w:shd w:val="clear" w:color="auto" w:fill="auto"/>
            <w:noWrap/>
            <w:vAlign w:val="bottom"/>
            <w:hideMark/>
          </w:tcPr>
          <w:p w14:paraId="522A033D" w14:textId="77777777" w:rsidR="00095AD5" w:rsidRPr="009615FD" w:rsidRDefault="00095AD5" w:rsidP="00095AD5">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用于记录交易对手的保证金的状态，分为正常和保证金不足</w:t>
            </w:r>
          </w:p>
        </w:tc>
      </w:tr>
    </w:tbl>
    <w:p w14:paraId="33CD8A05" w14:textId="3BD57522" w:rsidR="008667E6" w:rsidRPr="009615FD" w:rsidRDefault="008667E6" w:rsidP="008667E6">
      <w:pPr>
        <w:pStyle w:val="2"/>
        <w:numPr>
          <w:ilvl w:val="1"/>
          <w:numId w:val="13"/>
        </w:numPr>
        <w:rPr>
          <w:rFonts w:ascii="Book Antiqua" w:hAnsi="Book Antiqua"/>
        </w:rPr>
      </w:pPr>
      <w:bookmarkStart w:id="68" w:name="_Toc8158114"/>
      <w:r w:rsidRPr="009615FD">
        <w:rPr>
          <w:rFonts w:ascii="Book Antiqua" w:hAnsi="Book Antiqua"/>
        </w:rPr>
        <w:t>台账管理</w:t>
      </w:r>
      <w:bookmarkEnd w:id="68"/>
    </w:p>
    <w:p w14:paraId="25141F72" w14:textId="1860D998" w:rsidR="00F72E0C" w:rsidRPr="009615FD" w:rsidRDefault="00F72E0C" w:rsidP="00E7241E">
      <w:pPr>
        <w:jc w:val="left"/>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w:t>
      </w:r>
      <w:r w:rsidR="00BF10BD" w:rsidRPr="009615FD">
        <w:rPr>
          <w:rFonts w:ascii="Book Antiqua" w:hAnsi="Book Antiqua"/>
        </w:rPr>
        <w:t>台账管理</w:t>
      </w:r>
      <w:r w:rsidRPr="009615FD">
        <w:rPr>
          <w:rFonts w:ascii="Book Antiqua" w:hAnsi="Book Antiqua"/>
        </w:rPr>
        <w:t>】中，选择一交易对手，并点击界面</w:t>
      </w:r>
      <w:r w:rsidR="00BF10BD" w:rsidRPr="009615FD">
        <w:rPr>
          <w:rFonts w:ascii="Book Antiqua" w:hAnsi="Book Antiqua"/>
        </w:rPr>
        <w:t>右侧</w:t>
      </w:r>
      <w:r w:rsidRPr="009615FD">
        <w:rPr>
          <w:rFonts w:ascii="Book Antiqua" w:hAnsi="Book Antiqua"/>
        </w:rPr>
        <w:t>的</w:t>
      </w:r>
      <w:r w:rsidR="00BF10BD" w:rsidRPr="009615FD">
        <w:rPr>
          <w:rFonts w:ascii="Book Antiqua" w:hAnsi="Book Antiqua"/>
          <w:bdr w:val="single" w:sz="4" w:space="0" w:color="auto"/>
          <w:shd w:val="pct15" w:color="auto" w:fill="FFFFFF"/>
        </w:rPr>
        <w:t>搜索</w:t>
      </w:r>
      <w:r w:rsidRPr="009615FD">
        <w:rPr>
          <w:rFonts w:ascii="Book Antiqua" w:hAnsi="Book Antiqua"/>
        </w:rPr>
        <w:t>按钮</w:t>
      </w:r>
      <w:r w:rsidR="006904C2" w:rsidRPr="009615FD">
        <w:rPr>
          <w:rFonts w:ascii="Book Antiqua" w:hAnsi="Book Antiqua"/>
        </w:rPr>
        <w:t>，如图</w:t>
      </w:r>
      <w:r w:rsidR="006904C2" w:rsidRPr="009615FD">
        <w:rPr>
          <w:rFonts w:ascii="Book Antiqua" w:hAnsi="Book Antiqua"/>
        </w:rPr>
        <w:t>4-</w:t>
      </w:r>
      <w:r w:rsidR="005F45EB" w:rsidRPr="009615FD">
        <w:rPr>
          <w:rFonts w:ascii="Book Antiqua" w:hAnsi="Book Antiqua"/>
        </w:rPr>
        <w:t>6-1</w:t>
      </w:r>
      <w:r w:rsidR="006904C2" w:rsidRPr="009615FD">
        <w:rPr>
          <w:rFonts w:ascii="Book Antiqua" w:hAnsi="Book Antiqua"/>
        </w:rPr>
        <w:t>所示，可针对选择的交易对手</w:t>
      </w:r>
      <w:r w:rsidR="00716B6A" w:rsidRPr="009615FD">
        <w:rPr>
          <w:rFonts w:ascii="Book Antiqua" w:hAnsi="Book Antiqua"/>
        </w:rPr>
        <w:t>，查看</w:t>
      </w:r>
      <w:r w:rsidR="00DB2B39" w:rsidRPr="009615FD">
        <w:rPr>
          <w:rFonts w:ascii="Book Antiqua" w:hAnsi="Book Antiqua"/>
        </w:rPr>
        <w:t>与该交易对手进行交易的</w:t>
      </w:r>
      <w:r w:rsidR="00886266" w:rsidRPr="009615FD">
        <w:rPr>
          <w:rFonts w:ascii="Book Antiqua" w:hAnsi="Book Antiqua"/>
        </w:rPr>
        <w:t>台账</w:t>
      </w:r>
      <w:r w:rsidR="00DB2B39" w:rsidRPr="009615FD">
        <w:rPr>
          <w:rFonts w:ascii="Book Antiqua" w:hAnsi="Book Antiqua"/>
        </w:rPr>
        <w:t>流水，点击左侧的</w:t>
      </w:r>
      <w:r w:rsidR="00DB2B39" w:rsidRPr="009615FD">
        <w:rPr>
          <w:rFonts w:ascii="Book Antiqua" w:hAnsi="Book Antiqua"/>
          <w:bdr w:val="single" w:sz="4" w:space="0" w:color="auto"/>
          <w:shd w:val="pct15" w:color="auto" w:fill="FFFFFF"/>
        </w:rPr>
        <w:t>资金录入</w:t>
      </w:r>
      <w:r w:rsidR="00DB2B39" w:rsidRPr="009615FD">
        <w:rPr>
          <w:rFonts w:ascii="Book Antiqua" w:hAnsi="Book Antiqua"/>
        </w:rPr>
        <w:t>按钮，</w:t>
      </w:r>
      <w:r w:rsidR="00BA29F1" w:rsidRPr="009615FD">
        <w:rPr>
          <w:rFonts w:ascii="Book Antiqua" w:hAnsi="Book Antiqua"/>
        </w:rPr>
        <w:t>如图</w:t>
      </w:r>
      <w:r w:rsidR="00BA29F1" w:rsidRPr="009615FD">
        <w:rPr>
          <w:rFonts w:ascii="Book Antiqua" w:hAnsi="Book Antiqua"/>
        </w:rPr>
        <w:t>4-</w:t>
      </w:r>
      <w:r w:rsidR="005F45EB" w:rsidRPr="009615FD">
        <w:rPr>
          <w:rFonts w:ascii="Book Antiqua" w:hAnsi="Book Antiqua"/>
        </w:rPr>
        <w:t>6-2</w:t>
      </w:r>
      <w:r w:rsidR="00BA29F1" w:rsidRPr="009615FD">
        <w:rPr>
          <w:rFonts w:ascii="Book Antiqua" w:hAnsi="Book Antiqua"/>
        </w:rPr>
        <w:t>所示，</w:t>
      </w:r>
      <w:r w:rsidR="00DB2B39" w:rsidRPr="009615FD">
        <w:rPr>
          <w:rFonts w:ascii="Book Antiqua" w:hAnsi="Book Antiqua"/>
        </w:rPr>
        <w:t>即可</w:t>
      </w:r>
      <w:r w:rsidR="00632D05" w:rsidRPr="009615FD">
        <w:rPr>
          <w:rFonts w:ascii="Book Antiqua" w:hAnsi="Book Antiqua"/>
        </w:rPr>
        <w:t>对台账进行更新</w:t>
      </w:r>
      <w:r w:rsidR="00DE6A3A" w:rsidRPr="009615FD">
        <w:rPr>
          <w:rFonts w:ascii="Book Antiqua" w:hAnsi="Book Antiqua"/>
        </w:rPr>
        <w:t>，点击</w:t>
      </w:r>
      <w:r w:rsidR="00DE6A3A" w:rsidRPr="009615FD">
        <w:rPr>
          <w:rFonts w:ascii="Book Antiqua" w:hAnsi="Book Antiqua"/>
          <w:bdr w:val="single" w:sz="4" w:space="0" w:color="auto"/>
          <w:shd w:val="pct15" w:color="auto" w:fill="FFFFFF"/>
        </w:rPr>
        <w:t>确认</w:t>
      </w:r>
      <w:r w:rsidR="00DE6A3A" w:rsidRPr="009615FD">
        <w:rPr>
          <w:rFonts w:ascii="Book Antiqua" w:hAnsi="Book Antiqua"/>
        </w:rPr>
        <w:t>按钮即可完成资金录入，点击</w:t>
      </w:r>
      <w:r w:rsidR="00DE6A3A" w:rsidRPr="009615FD">
        <w:rPr>
          <w:rFonts w:ascii="Book Antiqua" w:hAnsi="Book Antiqua"/>
          <w:bdr w:val="single" w:sz="4" w:space="0" w:color="auto"/>
          <w:shd w:val="pct15" w:color="auto" w:fill="FFFFFF"/>
        </w:rPr>
        <w:t>取消</w:t>
      </w:r>
      <w:r w:rsidR="00DE6A3A" w:rsidRPr="009615FD">
        <w:rPr>
          <w:rFonts w:ascii="Book Antiqua" w:hAnsi="Book Antiqua"/>
        </w:rPr>
        <w:t>按钮即可取消操作</w:t>
      </w:r>
      <w:r w:rsidR="00DB2B39" w:rsidRPr="009615FD">
        <w:rPr>
          <w:rFonts w:ascii="Book Antiqua" w:hAnsi="Book Antiqua"/>
        </w:rPr>
        <w:t>；</w:t>
      </w:r>
    </w:p>
    <w:p w14:paraId="3F10FA7A" w14:textId="3E467E07" w:rsidR="00EA24E1" w:rsidRPr="009615FD" w:rsidRDefault="00EA24E1" w:rsidP="00E7241E">
      <w:pPr>
        <w:jc w:val="left"/>
        <w:rPr>
          <w:rFonts w:ascii="Book Antiqua" w:hAnsi="Book Antiqua"/>
        </w:rPr>
      </w:pPr>
      <w:r w:rsidRPr="009615FD">
        <w:rPr>
          <w:rFonts w:ascii="Book Antiqua" w:hAnsi="Book Antiqua"/>
        </w:rPr>
        <w:t>其中可分为客户资金和我方资金的录入</w:t>
      </w:r>
    </w:p>
    <w:p w14:paraId="0A0D5FF8" w14:textId="77777777" w:rsidR="00EA24E1" w:rsidRPr="009615FD" w:rsidRDefault="00EA24E1" w:rsidP="00403373">
      <w:pPr>
        <w:jc w:val="left"/>
        <w:rPr>
          <w:rFonts w:ascii="Book Antiqua" w:hAnsi="Book Antiqua"/>
        </w:rPr>
      </w:pPr>
      <w:r w:rsidRPr="009615FD">
        <w:rPr>
          <w:rFonts w:ascii="Book Antiqua" w:hAnsi="Book Antiqua"/>
        </w:rPr>
        <w:t>客户资金</w:t>
      </w:r>
      <w:r w:rsidRPr="009615FD">
        <w:rPr>
          <w:rFonts w:ascii="Book Antiqua" w:hAnsi="Book Antiqua"/>
          <w:b/>
        </w:rPr>
        <w:t>：</w:t>
      </w:r>
      <w:r w:rsidRPr="009615FD">
        <w:rPr>
          <w:rFonts w:ascii="Book Antiqua" w:hAnsi="Book Antiqua"/>
        </w:rPr>
        <w:t>客户的资金在我方系统中的使用和分配情况。</w:t>
      </w:r>
    </w:p>
    <w:p w14:paraId="315DB00E" w14:textId="15A831B4" w:rsidR="00EA24E1" w:rsidRPr="009615FD" w:rsidRDefault="00EA24E1" w:rsidP="00E7241E">
      <w:pPr>
        <w:jc w:val="left"/>
        <w:rPr>
          <w:rFonts w:ascii="Book Antiqua" w:hAnsi="Book Antiqua"/>
        </w:rPr>
      </w:pPr>
      <w:r w:rsidRPr="009615FD">
        <w:rPr>
          <w:rFonts w:ascii="Book Antiqua" w:hAnsi="Book Antiqua"/>
        </w:rPr>
        <w:t>我方资金</w:t>
      </w:r>
      <w:r w:rsidRPr="009615FD">
        <w:rPr>
          <w:rFonts w:ascii="Book Antiqua" w:hAnsi="Book Antiqua"/>
          <w:b/>
        </w:rPr>
        <w:t>：</w:t>
      </w:r>
      <w:r w:rsidRPr="009615FD">
        <w:rPr>
          <w:rFonts w:ascii="Book Antiqua" w:hAnsi="Book Antiqua"/>
        </w:rPr>
        <w:t>我方的资金在客户侧的使用和分配情况。</w:t>
      </w:r>
    </w:p>
    <w:p w14:paraId="7D878BA5" w14:textId="56885CE1" w:rsidR="00F72E0C" w:rsidRPr="009615FD" w:rsidRDefault="00EA24E1" w:rsidP="00E7241E">
      <w:pPr>
        <w:jc w:val="left"/>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6F4BB547" wp14:editId="78A741CF">
            <wp:extent cx="5274310" cy="2439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39035"/>
                    </a:xfrm>
                    <a:prstGeom prst="rect">
                      <a:avLst/>
                    </a:prstGeom>
                  </pic:spPr>
                </pic:pic>
              </a:graphicData>
            </a:graphic>
          </wp:inline>
        </w:drawing>
      </w:r>
    </w:p>
    <w:p w14:paraId="38A699B4" w14:textId="24223DCC" w:rsidR="00716B6A" w:rsidRPr="009615FD" w:rsidRDefault="00716B6A" w:rsidP="00716B6A">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5F45EB" w:rsidRPr="009615FD">
        <w:rPr>
          <w:rFonts w:ascii="Book Antiqua" w:hAnsi="Book Antiqua"/>
        </w:rPr>
        <w:t>6-1</w:t>
      </w:r>
    </w:p>
    <w:p w14:paraId="0C0EEC4F" w14:textId="50A989DC" w:rsidR="00BA29F1" w:rsidRPr="009615FD" w:rsidRDefault="00EA24E1" w:rsidP="00716B6A">
      <w:pPr>
        <w:jc w:val="center"/>
        <w:rPr>
          <w:rFonts w:ascii="Book Antiqua" w:hAnsi="Book Antiqua"/>
        </w:rPr>
      </w:pPr>
      <w:r w:rsidRPr="009615FD">
        <w:rPr>
          <w:rFonts w:ascii="Book Antiqua" w:hAnsi="Book Antiqua"/>
          <w:noProof/>
        </w:rPr>
        <w:t xml:space="preserve"> </w:t>
      </w:r>
      <w:r w:rsidRPr="009615FD">
        <w:rPr>
          <w:rFonts w:ascii="Book Antiqua" w:hAnsi="Book Antiqua"/>
          <w:noProof/>
        </w:rPr>
        <w:lastRenderedPageBreak/>
        <w:drawing>
          <wp:inline distT="0" distB="0" distL="0" distR="0" wp14:anchorId="5869FCE0" wp14:editId="4FCC3262">
            <wp:extent cx="5274310" cy="41465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7364FE1A" w14:textId="58EEC942" w:rsidR="00BA29F1" w:rsidRPr="009615FD" w:rsidRDefault="00BA29F1" w:rsidP="00716B6A">
      <w:pPr>
        <w:jc w:val="center"/>
        <w:rPr>
          <w:rFonts w:ascii="Book Antiqua" w:hAnsi="Book Antiqua"/>
        </w:rPr>
      </w:pPr>
      <w:r w:rsidRPr="009615FD">
        <w:rPr>
          <w:rFonts w:ascii="Book Antiqua" w:hAnsi="Book Antiqua"/>
        </w:rPr>
        <w:t>图</w:t>
      </w:r>
      <w:r w:rsidRPr="009615FD">
        <w:rPr>
          <w:rFonts w:ascii="Book Antiqua" w:hAnsi="Book Antiqua"/>
        </w:rPr>
        <w:t>4-</w:t>
      </w:r>
      <w:r w:rsidR="005F45EB" w:rsidRPr="009615FD">
        <w:rPr>
          <w:rFonts w:ascii="Book Antiqua" w:hAnsi="Book Antiqua"/>
        </w:rPr>
        <w:t>6-2</w:t>
      </w:r>
    </w:p>
    <w:p w14:paraId="420133AC" w14:textId="4A409DCD" w:rsidR="00DB2B39" w:rsidRPr="009615FD" w:rsidRDefault="00DB2B39" w:rsidP="00DB2B39">
      <w:pPr>
        <w:jc w:val="left"/>
        <w:rPr>
          <w:rFonts w:ascii="Book Antiqua" w:hAnsi="Book Antiqua"/>
          <w:b/>
        </w:rPr>
      </w:pPr>
      <w:r w:rsidRPr="009615FD">
        <w:rPr>
          <w:rFonts w:ascii="Book Antiqua" w:hAnsi="Book Antiqua"/>
          <w:b/>
        </w:rPr>
        <w:t>字段说明</w:t>
      </w:r>
      <w:r w:rsidR="00B656A7" w:rsidRPr="009615FD">
        <w:rPr>
          <w:rFonts w:ascii="Book Antiqua" w:hAnsi="Book Antiqua"/>
          <w:b/>
        </w:rPr>
        <w:t>（待处理任务）</w:t>
      </w:r>
      <w:r w:rsidRPr="009615FD">
        <w:rPr>
          <w:rFonts w:ascii="Book Antiqua" w:hAnsi="Book Antiqua"/>
          <w:b/>
        </w:rPr>
        <w:t>：</w:t>
      </w:r>
    </w:p>
    <w:tbl>
      <w:tblPr>
        <w:tblW w:w="7420" w:type="dxa"/>
        <w:tblLook w:val="04A0" w:firstRow="1" w:lastRow="0" w:firstColumn="1" w:lastColumn="0" w:noHBand="0" w:noVBand="1"/>
      </w:tblPr>
      <w:tblGrid>
        <w:gridCol w:w="1080"/>
        <w:gridCol w:w="1520"/>
        <w:gridCol w:w="4820"/>
      </w:tblGrid>
      <w:tr w:rsidR="00E34468" w:rsidRPr="009615FD" w14:paraId="41F8B095" w14:textId="77777777" w:rsidTr="00E34468">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E338F3F" w14:textId="77777777" w:rsidR="00E34468" w:rsidRPr="009615FD" w:rsidRDefault="00E34468" w:rsidP="00E34468">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520" w:type="dxa"/>
            <w:tcBorders>
              <w:top w:val="single" w:sz="4" w:space="0" w:color="auto"/>
              <w:left w:val="nil"/>
              <w:bottom w:val="single" w:sz="4" w:space="0" w:color="auto"/>
              <w:right w:val="single" w:sz="4" w:space="0" w:color="auto"/>
            </w:tcBorders>
            <w:shd w:val="clear" w:color="000000" w:fill="A6A6A6"/>
            <w:noWrap/>
            <w:vAlign w:val="bottom"/>
            <w:hideMark/>
          </w:tcPr>
          <w:p w14:paraId="7B0B5A0C" w14:textId="77777777" w:rsidR="00E34468" w:rsidRPr="009615FD" w:rsidRDefault="00E34468" w:rsidP="00E34468">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4820" w:type="dxa"/>
            <w:tcBorders>
              <w:top w:val="single" w:sz="4" w:space="0" w:color="auto"/>
              <w:left w:val="nil"/>
              <w:bottom w:val="single" w:sz="4" w:space="0" w:color="auto"/>
              <w:right w:val="single" w:sz="4" w:space="0" w:color="auto"/>
            </w:tcBorders>
            <w:shd w:val="clear" w:color="000000" w:fill="A6A6A6"/>
            <w:noWrap/>
            <w:vAlign w:val="bottom"/>
            <w:hideMark/>
          </w:tcPr>
          <w:p w14:paraId="7D8A695B" w14:textId="77777777" w:rsidR="00E34468" w:rsidRPr="009615FD" w:rsidRDefault="00E34468" w:rsidP="00E34468">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E34468" w:rsidRPr="009615FD" w14:paraId="5BAAF9BD" w14:textId="77777777" w:rsidTr="00E34468">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C9B2CF3" w14:textId="77777777" w:rsidR="00E34468" w:rsidRPr="009615FD" w:rsidRDefault="00E34468" w:rsidP="00E34468">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520" w:type="dxa"/>
            <w:tcBorders>
              <w:top w:val="nil"/>
              <w:left w:val="nil"/>
              <w:bottom w:val="single" w:sz="4" w:space="0" w:color="auto"/>
              <w:right w:val="single" w:sz="4" w:space="0" w:color="auto"/>
            </w:tcBorders>
            <w:shd w:val="clear" w:color="auto" w:fill="auto"/>
            <w:noWrap/>
            <w:vAlign w:val="bottom"/>
            <w:hideMark/>
          </w:tcPr>
          <w:p w14:paraId="68186AE6"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4820" w:type="dxa"/>
            <w:tcBorders>
              <w:top w:val="nil"/>
              <w:left w:val="nil"/>
              <w:bottom w:val="single" w:sz="4" w:space="0" w:color="auto"/>
              <w:right w:val="single" w:sz="4" w:space="0" w:color="auto"/>
            </w:tcBorders>
            <w:shd w:val="clear" w:color="auto" w:fill="auto"/>
            <w:noWrap/>
            <w:vAlign w:val="bottom"/>
            <w:hideMark/>
          </w:tcPr>
          <w:p w14:paraId="0BC9E6E1"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选择交易对手的名称</w:t>
            </w:r>
          </w:p>
        </w:tc>
      </w:tr>
      <w:tr w:rsidR="00E34468" w:rsidRPr="009615FD" w14:paraId="59F4C92F" w14:textId="77777777" w:rsidTr="00E34468">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3BA3BF" w14:textId="77777777" w:rsidR="00E34468" w:rsidRPr="009615FD" w:rsidRDefault="00E34468" w:rsidP="00E34468">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520" w:type="dxa"/>
            <w:tcBorders>
              <w:top w:val="nil"/>
              <w:left w:val="nil"/>
              <w:bottom w:val="single" w:sz="4" w:space="0" w:color="auto"/>
              <w:right w:val="single" w:sz="4" w:space="0" w:color="auto"/>
            </w:tcBorders>
            <w:shd w:val="clear" w:color="auto" w:fill="auto"/>
            <w:noWrap/>
            <w:vAlign w:val="bottom"/>
            <w:hideMark/>
          </w:tcPr>
          <w:p w14:paraId="1005B94C"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交易编号</w:t>
            </w:r>
          </w:p>
        </w:tc>
        <w:tc>
          <w:tcPr>
            <w:tcW w:w="4820" w:type="dxa"/>
            <w:tcBorders>
              <w:top w:val="nil"/>
              <w:left w:val="nil"/>
              <w:bottom w:val="single" w:sz="4" w:space="0" w:color="auto"/>
              <w:right w:val="single" w:sz="4" w:space="0" w:color="auto"/>
            </w:tcBorders>
            <w:shd w:val="clear" w:color="auto" w:fill="auto"/>
            <w:noWrap/>
            <w:vAlign w:val="bottom"/>
            <w:hideMark/>
          </w:tcPr>
          <w:p w14:paraId="46A24318" w14:textId="5BABC7D6"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交易对手下</w:t>
            </w:r>
            <w:r w:rsidR="004E2192" w:rsidRPr="009615FD">
              <w:rPr>
                <w:rFonts w:ascii="Book Antiqua" w:eastAsia="DengXian" w:hAnsi="Book Antiqua" w:cs="宋体"/>
                <w:color w:val="000000"/>
                <w:kern w:val="0"/>
                <w:sz w:val="22"/>
              </w:rPr>
              <w:t>需要处理台账的</w:t>
            </w:r>
            <w:r w:rsidRPr="009615FD">
              <w:rPr>
                <w:rFonts w:ascii="Book Antiqua" w:eastAsia="DengXian" w:hAnsi="Book Antiqua" w:cs="宋体"/>
                <w:color w:val="000000"/>
                <w:kern w:val="0"/>
                <w:sz w:val="22"/>
              </w:rPr>
              <w:t>期权合约的交易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编号</w:t>
            </w:r>
          </w:p>
        </w:tc>
      </w:tr>
      <w:tr w:rsidR="00E34468" w:rsidRPr="009615FD" w14:paraId="4E813099" w14:textId="77777777" w:rsidTr="00E34468">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D6E545" w14:textId="77777777" w:rsidR="00E34468" w:rsidRPr="009615FD" w:rsidRDefault="00E34468" w:rsidP="00E34468">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520" w:type="dxa"/>
            <w:tcBorders>
              <w:top w:val="nil"/>
              <w:left w:val="nil"/>
              <w:bottom w:val="single" w:sz="4" w:space="0" w:color="auto"/>
              <w:right w:val="single" w:sz="4" w:space="0" w:color="auto"/>
            </w:tcBorders>
            <w:shd w:val="clear" w:color="auto" w:fill="auto"/>
            <w:noWrap/>
            <w:vAlign w:val="bottom"/>
            <w:hideMark/>
          </w:tcPr>
          <w:p w14:paraId="35264FB3"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现金流</w:t>
            </w:r>
          </w:p>
        </w:tc>
        <w:tc>
          <w:tcPr>
            <w:tcW w:w="4820" w:type="dxa"/>
            <w:tcBorders>
              <w:top w:val="nil"/>
              <w:left w:val="nil"/>
              <w:bottom w:val="single" w:sz="4" w:space="0" w:color="auto"/>
              <w:right w:val="single" w:sz="4" w:space="0" w:color="auto"/>
            </w:tcBorders>
            <w:shd w:val="clear" w:color="auto" w:fill="auto"/>
            <w:noWrap/>
            <w:vAlign w:val="bottom"/>
            <w:hideMark/>
          </w:tcPr>
          <w:p w14:paraId="19CC5262"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各个期权合约所发生的资金变动数额</w:t>
            </w:r>
          </w:p>
        </w:tc>
      </w:tr>
      <w:tr w:rsidR="00E34468" w:rsidRPr="009615FD" w14:paraId="74F4B25E" w14:textId="77777777" w:rsidTr="00E34468">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D3243DC" w14:textId="77777777" w:rsidR="00E34468" w:rsidRPr="009615FD" w:rsidRDefault="00E34468" w:rsidP="00E34468">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520" w:type="dxa"/>
            <w:tcBorders>
              <w:top w:val="nil"/>
              <w:left w:val="nil"/>
              <w:bottom w:val="single" w:sz="4" w:space="0" w:color="auto"/>
              <w:right w:val="single" w:sz="4" w:space="0" w:color="auto"/>
            </w:tcBorders>
            <w:shd w:val="clear" w:color="auto" w:fill="auto"/>
            <w:noWrap/>
            <w:vAlign w:val="bottom"/>
            <w:hideMark/>
          </w:tcPr>
          <w:p w14:paraId="1C622671"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期权费</w:t>
            </w:r>
          </w:p>
        </w:tc>
        <w:tc>
          <w:tcPr>
            <w:tcW w:w="4820" w:type="dxa"/>
            <w:tcBorders>
              <w:top w:val="nil"/>
              <w:left w:val="nil"/>
              <w:bottom w:val="single" w:sz="4" w:space="0" w:color="auto"/>
              <w:right w:val="single" w:sz="4" w:space="0" w:color="auto"/>
            </w:tcBorders>
            <w:shd w:val="clear" w:color="auto" w:fill="auto"/>
            <w:noWrap/>
            <w:vAlign w:val="bottom"/>
            <w:hideMark/>
          </w:tcPr>
          <w:p w14:paraId="7C697684"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该期权合约的期权费</w:t>
            </w:r>
          </w:p>
        </w:tc>
      </w:tr>
      <w:tr w:rsidR="00E34468" w:rsidRPr="009615FD" w14:paraId="513238CC" w14:textId="77777777" w:rsidTr="00E34468">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A6BA945" w14:textId="77777777" w:rsidR="00E34468" w:rsidRPr="009615FD" w:rsidRDefault="00E34468" w:rsidP="00E34468">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520" w:type="dxa"/>
            <w:tcBorders>
              <w:top w:val="nil"/>
              <w:left w:val="nil"/>
              <w:bottom w:val="single" w:sz="4" w:space="0" w:color="auto"/>
              <w:right w:val="single" w:sz="4" w:space="0" w:color="auto"/>
            </w:tcBorders>
            <w:shd w:val="clear" w:color="auto" w:fill="auto"/>
            <w:noWrap/>
            <w:vAlign w:val="bottom"/>
            <w:hideMark/>
          </w:tcPr>
          <w:p w14:paraId="3F49B646"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生命周期事件</w:t>
            </w:r>
          </w:p>
        </w:tc>
        <w:tc>
          <w:tcPr>
            <w:tcW w:w="4820" w:type="dxa"/>
            <w:tcBorders>
              <w:top w:val="nil"/>
              <w:left w:val="nil"/>
              <w:bottom w:val="single" w:sz="4" w:space="0" w:color="auto"/>
              <w:right w:val="single" w:sz="4" w:space="0" w:color="auto"/>
            </w:tcBorders>
            <w:shd w:val="clear" w:color="auto" w:fill="auto"/>
            <w:noWrap/>
            <w:vAlign w:val="bottom"/>
            <w:hideMark/>
          </w:tcPr>
          <w:p w14:paraId="09E27F17" w14:textId="77777777" w:rsidR="00E34468" w:rsidRPr="009615FD" w:rsidRDefault="00E34468" w:rsidP="00E34468">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发生资金变动的事件名称</w:t>
            </w:r>
          </w:p>
        </w:tc>
      </w:tr>
    </w:tbl>
    <w:p w14:paraId="185B6EA1" w14:textId="57D136DE" w:rsidR="00E34468" w:rsidRPr="009615FD" w:rsidRDefault="00E34468" w:rsidP="00DB2B39">
      <w:pPr>
        <w:jc w:val="left"/>
        <w:rPr>
          <w:rFonts w:ascii="Book Antiqua" w:hAnsi="Book Antiqua"/>
          <w:b/>
        </w:rPr>
      </w:pPr>
      <w:r w:rsidRPr="009615FD">
        <w:rPr>
          <w:rFonts w:ascii="Book Antiqua" w:hAnsi="Book Antiqua"/>
          <w:b/>
        </w:rPr>
        <w:t>字段说明（</w:t>
      </w:r>
      <w:r w:rsidR="00FC6247" w:rsidRPr="009615FD">
        <w:rPr>
          <w:rFonts w:ascii="Book Antiqua" w:hAnsi="Book Antiqua"/>
          <w:b/>
        </w:rPr>
        <w:t>资金录入</w:t>
      </w:r>
      <w:r w:rsidRPr="009615FD">
        <w:rPr>
          <w:rFonts w:ascii="Book Antiqua" w:hAnsi="Book Antiqua"/>
          <w:b/>
        </w:rPr>
        <w:t>）</w:t>
      </w:r>
      <w:r w:rsidR="00FC6247" w:rsidRPr="009615FD">
        <w:rPr>
          <w:rFonts w:ascii="Book Antiqua" w:hAnsi="Book Antiqua"/>
          <w:b/>
        </w:rPr>
        <w:t>：</w:t>
      </w:r>
    </w:p>
    <w:tbl>
      <w:tblPr>
        <w:tblW w:w="9501" w:type="dxa"/>
        <w:tblLook w:val="04A0" w:firstRow="1" w:lastRow="0" w:firstColumn="1" w:lastColumn="0" w:noHBand="0" w:noVBand="1"/>
      </w:tblPr>
      <w:tblGrid>
        <w:gridCol w:w="824"/>
        <w:gridCol w:w="3566"/>
        <w:gridCol w:w="5111"/>
      </w:tblGrid>
      <w:tr w:rsidR="00A804AA" w:rsidRPr="009615FD" w14:paraId="64727E42" w14:textId="77777777" w:rsidTr="00403373">
        <w:trPr>
          <w:trHeight w:val="278"/>
        </w:trPr>
        <w:tc>
          <w:tcPr>
            <w:tcW w:w="824"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7E0FFAB" w14:textId="77777777" w:rsidR="00A804AA" w:rsidRPr="009615FD" w:rsidRDefault="00A804AA" w:rsidP="00A804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3566" w:type="dxa"/>
            <w:tcBorders>
              <w:top w:val="single" w:sz="4" w:space="0" w:color="auto"/>
              <w:left w:val="nil"/>
              <w:bottom w:val="single" w:sz="4" w:space="0" w:color="auto"/>
              <w:right w:val="single" w:sz="4" w:space="0" w:color="auto"/>
            </w:tcBorders>
            <w:shd w:val="clear" w:color="000000" w:fill="A6A6A6"/>
            <w:noWrap/>
            <w:vAlign w:val="bottom"/>
            <w:hideMark/>
          </w:tcPr>
          <w:p w14:paraId="7DBD0C66" w14:textId="77777777" w:rsidR="00A804AA" w:rsidRPr="009615FD" w:rsidRDefault="00A804AA" w:rsidP="00A804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5111" w:type="dxa"/>
            <w:tcBorders>
              <w:top w:val="single" w:sz="4" w:space="0" w:color="auto"/>
              <w:left w:val="nil"/>
              <w:bottom w:val="single" w:sz="4" w:space="0" w:color="auto"/>
              <w:right w:val="single" w:sz="4" w:space="0" w:color="auto"/>
            </w:tcBorders>
            <w:shd w:val="clear" w:color="000000" w:fill="A6A6A6"/>
            <w:noWrap/>
            <w:vAlign w:val="bottom"/>
            <w:hideMark/>
          </w:tcPr>
          <w:p w14:paraId="5891979E" w14:textId="77777777" w:rsidR="00A804AA" w:rsidRPr="009615FD" w:rsidRDefault="00A804AA" w:rsidP="00A804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A804AA" w:rsidRPr="009615FD" w14:paraId="7457B180"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7629F78"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3566" w:type="dxa"/>
            <w:tcBorders>
              <w:top w:val="nil"/>
              <w:left w:val="nil"/>
              <w:bottom w:val="single" w:sz="4" w:space="0" w:color="auto"/>
              <w:right w:val="single" w:sz="4" w:space="0" w:color="auto"/>
            </w:tcBorders>
            <w:shd w:val="clear" w:color="auto" w:fill="auto"/>
            <w:noWrap/>
            <w:vAlign w:val="bottom"/>
            <w:hideMark/>
          </w:tcPr>
          <w:p w14:paraId="3D8C6AE0"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w:t>
            </w:r>
          </w:p>
        </w:tc>
        <w:tc>
          <w:tcPr>
            <w:tcW w:w="5111" w:type="dxa"/>
            <w:tcBorders>
              <w:top w:val="nil"/>
              <w:left w:val="nil"/>
              <w:bottom w:val="single" w:sz="4" w:space="0" w:color="auto"/>
              <w:right w:val="single" w:sz="4" w:space="0" w:color="auto"/>
            </w:tcBorders>
            <w:shd w:val="clear" w:color="auto" w:fill="auto"/>
            <w:noWrap/>
            <w:vAlign w:val="bottom"/>
            <w:hideMark/>
          </w:tcPr>
          <w:p w14:paraId="4EECFAA0"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选择交易对手的名称</w:t>
            </w:r>
          </w:p>
        </w:tc>
      </w:tr>
      <w:tr w:rsidR="00A804AA" w:rsidRPr="009615FD" w14:paraId="3ECABD2D"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6341727C"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3566" w:type="dxa"/>
            <w:tcBorders>
              <w:top w:val="nil"/>
              <w:left w:val="nil"/>
              <w:bottom w:val="single" w:sz="4" w:space="0" w:color="auto"/>
              <w:right w:val="single" w:sz="4" w:space="0" w:color="auto"/>
            </w:tcBorders>
            <w:shd w:val="clear" w:color="auto" w:fill="auto"/>
            <w:noWrap/>
            <w:vAlign w:val="bottom"/>
            <w:hideMark/>
          </w:tcPr>
          <w:p w14:paraId="60D1E9F8"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交易编号</w:t>
            </w:r>
          </w:p>
        </w:tc>
        <w:tc>
          <w:tcPr>
            <w:tcW w:w="5111" w:type="dxa"/>
            <w:tcBorders>
              <w:top w:val="nil"/>
              <w:left w:val="nil"/>
              <w:bottom w:val="single" w:sz="4" w:space="0" w:color="auto"/>
              <w:right w:val="single" w:sz="4" w:space="0" w:color="auto"/>
            </w:tcBorders>
            <w:shd w:val="clear" w:color="auto" w:fill="auto"/>
            <w:noWrap/>
            <w:vAlign w:val="bottom"/>
            <w:hideMark/>
          </w:tcPr>
          <w:p w14:paraId="7009B0A6"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交易对手下所有的期权合约的交易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编号</w:t>
            </w:r>
          </w:p>
        </w:tc>
      </w:tr>
      <w:tr w:rsidR="00A804AA" w:rsidRPr="009615FD" w14:paraId="544030D6"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02C83E58"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3566" w:type="dxa"/>
            <w:tcBorders>
              <w:top w:val="nil"/>
              <w:left w:val="nil"/>
              <w:bottom w:val="single" w:sz="4" w:space="0" w:color="auto"/>
              <w:right w:val="single" w:sz="4" w:space="0" w:color="auto"/>
            </w:tcBorders>
            <w:shd w:val="clear" w:color="auto" w:fill="auto"/>
            <w:noWrap/>
            <w:vAlign w:val="bottom"/>
            <w:hideMark/>
          </w:tcPr>
          <w:p w14:paraId="570C6506"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操作状态</w:t>
            </w:r>
          </w:p>
        </w:tc>
        <w:tc>
          <w:tcPr>
            <w:tcW w:w="5111" w:type="dxa"/>
            <w:tcBorders>
              <w:top w:val="nil"/>
              <w:left w:val="nil"/>
              <w:bottom w:val="single" w:sz="4" w:space="0" w:color="auto"/>
              <w:right w:val="single" w:sz="4" w:space="0" w:color="auto"/>
            </w:tcBorders>
            <w:shd w:val="clear" w:color="auto" w:fill="auto"/>
            <w:noWrap/>
            <w:vAlign w:val="bottom"/>
            <w:hideMark/>
          </w:tcPr>
          <w:p w14:paraId="118C73B9"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记录该笔资金录入是否成功</w:t>
            </w:r>
          </w:p>
        </w:tc>
      </w:tr>
      <w:tr w:rsidR="00A804AA" w:rsidRPr="009615FD" w14:paraId="7709F1B2"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D9E5729"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3566" w:type="dxa"/>
            <w:tcBorders>
              <w:top w:val="nil"/>
              <w:left w:val="nil"/>
              <w:bottom w:val="single" w:sz="4" w:space="0" w:color="auto"/>
              <w:right w:val="single" w:sz="4" w:space="0" w:color="auto"/>
            </w:tcBorders>
            <w:shd w:val="clear" w:color="auto" w:fill="auto"/>
            <w:noWrap/>
            <w:vAlign w:val="bottom"/>
            <w:hideMark/>
          </w:tcPr>
          <w:p w14:paraId="7E829C6D"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事件类型</w:t>
            </w:r>
          </w:p>
        </w:tc>
        <w:tc>
          <w:tcPr>
            <w:tcW w:w="5111" w:type="dxa"/>
            <w:tcBorders>
              <w:top w:val="nil"/>
              <w:left w:val="nil"/>
              <w:bottom w:val="single" w:sz="4" w:space="0" w:color="auto"/>
              <w:right w:val="single" w:sz="4" w:space="0" w:color="auto"/>
            </w:tcBorders>
            <w:shd w:val="clear" w:color="auto" w:fill="auto"/>
            <w:noWrap/>
            <w:vAlign w:val="bottom"/>
            <w:hideMark/>
          </w:tcPr>
          <w:p w14:paraId="73B80E4F"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记录发生资金流水变化的事件类型</w:t>
            </w:r>
          </w:p>
        </w:tc>
      </w:tr>
      <w:tr w:rsidR="00A804AA" w:rsidRPr="009615FD" w14:paraId="1FE83A26"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38A2363"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3566" w:type="dxa"/>
            <w:tcBorders>
              <w:top w:val="nil"/>
              <w:left w:val="nil"/>
              <w:bottom w:val="single" w:sz="4" w:space="0" w:color="auto"/>
              <w:right w:val="single" w:sz="4" w:space="0" w:color="auto"/>
            </w:tcBorders>
            <w:shd w:val="clear" w:color="auto" w:fill="auto"/>
            <w:noWrap/>
            <w:vAlign w:val="bottom"/>
            <w:hideMark/>
          </w:tcPr>
          <w:p w14:paraId="757C7231"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保证金变化</w:t>
            </w:r>
          </w:p>
        </w:tc>
        <w:tc>
          <w:tcPr>
            <w:tcW w:w="5111" w:type="dxa"/>
            <w:tcBorders>
              <w:top w:val="nil"/>
              <w:left w:val="nil"/>
              <w:bottom w:val="single" w:sz="4" w:space="0" w:color="auto"/>
              <w:right w:val="single" w:sz="4" w:space="0" w:color="auto"/>
            </w:tcBorders>
            <w:shd w:val="clear" w:color="auto" w:fill="auto"/>
            <w:noWrap/>
            <w:vAlign w:val="bottom"/>
            <w:hideMark/>
          </w:tcPr>
          <w:p w14:paraId="4235AADA"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6B1A3893"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2B0B8C30"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3566" w:type="dxa"/>
            <w:tcBorders>
              <w:top w:val="nil"/>
              <w:left w:val="nil"/>
              <w:bottom w:val="single" w:sz="4" w:space="0" w:color="auto"/>
              <w:right w:val="single" w:sz="4" w:space="0" w:color="auto"/>
            </w:tcBorders>
            <w:shd w:val="clear" w:color="auto" w:fill="auto"/>
            <w:noWrap/>
            <w:vAlign w:val="bottom"/>
            <w:hideMark/>
          </w:tcPr>
          <w:p w14:paraId="750DD2BE"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现金变化</w:t>
            </w:r>
          </w:p>
        </w:tc>
        <w:tc>
          <w:tcPr>
            <w:tcW w:w="5111" w:type="dxa"/>
            <w:tcBorders>
              <w:top w:val="nil"/>
              <w:left w:val="nil"/>
              <w:bottom w:val="single" w:sz="4" w:space="0" w:color="auto"/>
              <w:right w:val="single" w:sz="4" w:space="0" w:color="auto"/>
            </w:tcBorders>
            <w:shd w:val="clear" w:color="auto" w:fill="auto"/>
            <w:noWrap/>
            <w:vAlign w:val="bottom"/>
            <w:hideMark/>
          </w:tcPr>
          <w:p w14:paraId="2E5AC3E7"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425277A4"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67F9606D"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3566" w:type="dxa"/>
            <w:tcBorders>
              <w:top w:val="nil"/>
              <w:left w:val="nil"/>
              <w:bottom w:val="single" w:sz="4" w:space="0" w:color="auto"/>
              <w:right w:val="single" w:sz="4" w:space="0" w:color="auto"/>
            </w:tcBorders>
            <w:shd w:val="clear" w:color="auto" w:fill="auto"/>
            <w:noWrap/>
            <w:vAlign w:val="bottom"/>
            <w:hideMark/>
          </w:tcPr>
          <w:p w14:paraId="64F52DB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存续期权利金变化</w:t>
            </w:r>
          </w:p>
        </w:tc>
        <w:tc>
          <w:tcPr>
            <w:tcW w:w="5111" w:type="dxa"/>
            <w:tcBorders>
              <w:top w:val="nil"/>
              <w:left w:val="nil"/>
              <w:bottom w:val="single" w:sz="4" w:space="0" w:color="auto"/>
              <w:right w:val="single" w:sz="4" w:space="0" w:color="auto"/>
            </w:tcBorders>
            <w:shd w:val="clear" w:color="auto" w:fill="auto"/>
            <w:noWrap/>
            <w:vAlign w:val="bottom"/>
            <w:hideMark/>
          </w:tcPr>
          <w:p w14:paraId="2CE7591D"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263EA875"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70C49AB4"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3566" w:type="dxa"/>
            <w:tcBorders>
              <w:top w:val="nil"/>
              <w:left w:val="nil"/>
              <w:bottom w:val="single" w:sz="4" w:space="0" w:color="auto"/>
              <w:right w:val="single" w:sz="4" w:space="0" w:color="auto"/>
            </w:tcBorders>
            <w:shd w:val="clear" w:color="auto" w:fill="auto"/>
            <w:noWrap/>
            <w:vAlign w:val="bottom"/>
            <w:hideMark/>
          </w:tcPr>
          <w:p w14:paraId="416FDA36"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已授信变化</w:t>
            </w:r>
          </w:p>
        </w:tc>
        <w:tc>
          <w:tcPr>
            <w:tcW w:w="5111" w:type="dxa"/>
            <w:tcBorders>
              <w:top w:val="nil"/>
              <w:left w:val="nil"/>
              <w:bottom w:val="single" w:sz="4" w:space="0" w:color="auto"/>
              <w:right w:val="single" w:sz="4" w:space="0" w:color="auto"/>
            </w:tcBorders>
            <w:shd w:val="clear" w:color="auto" w:fill="auto"/>
            <w:noWrap/>
            <w:vAlign w:val="bottom"/>
            <w:hideMark/>
          </w:tcPr>
          <w:p w14:paraId="7B1315F7"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49554991"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4CD15091"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3566" w:type="dxa"/>
            <w:tcBorders>
              <w:top w:val="nil"/>
              <w:left w:val="nil"/>
              <w:bottom w:val="single" w:sz="4" w:space="0" w:color="auto"/>
              <w:right w:val="single" w:sz="4" w:space="0" w:color="auto"/>
            </w:tcBorders>
            <w:shd w:val="clear" w:color="auto" w:fill="auto"/>
            <w:noWrap/>
            <w:vAlign w:val="bottom"/>
            <w:hideMark/>
          </w:tcPr>
          <w:p w14:paraId="150CB022"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负债变化</w:t>
            </w:r>
          </w:p>
        </w:tc>
        <w:tc>
          <w:tcPr>
            <w:tcW w:w="5111" w:type="dxa"/>
            <w:tcBorders>
              <w:top w:val="nil"/>
              <w:left w:val="nil"/>
              <w:bottom w:val="single" w:sz="4" w:space="0" w:color="auto"/>
              <w:right w:val="single" w:sz="4" w:space="0" w:color="auto"/>
            </w:tcBorders>
            <w:shd w:val="clear" w:color="auto" w:fill="auto"/>
            <w:noWrap/>
            <w:vAlign w:val="bottom"/>
            <w:hideMark/>
          </w:tcPr>
          <w:p w14:paraId="22CDB99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2DDEB114"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67F4219B"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3566" w:type="dxa"/>
            <w:tcBorders>
              <w:top w:val="nil"/>
              <w:left w:val="nil"/>
              <w:bottom w:val="single" w:sz="4" w:space="0" w:color="auto"/>
              <w:right w:val="single" w:sz="4" w:space="0" w:color="auto"/>
            </w:tcBorders>
            <w:shd w:val="clear" w:color="auto" w:fill="auto"/>
            <w:noWrap/>
            <w:vAlign w:val="bottom"/>
            <w:hideMark/>
          </w:tcPr>
          <w:p w14:paraId="1BBA20A9"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出入金总额变化</w:t>
            </w:r>
          </w:p>
        </w:tc>
        <w:tc>
          <w:tcPr>
            <w:tcW w:w="5111" w:type="dxa"/>
            <w:tcBorders>
              <w:top w:val="nil"/>
              <w:left w:val="nil"/>
              <w:bottom w:val="single" w:sz="4" w:space="0" w:color="auto"/>
              <w:right w:val="single" w:sz="4" w:space="0" w:color="auto"/>
            </w:tcBorders>
            <w:shd w:val="clear" w:color="auto" w:fill="auto"/>
            <w:noWrap/>
            <w:vAlign w:val="bottom"/>
            <w:hideMark/>
          </w:tcPr>
          <w:p w14:paraId="4E83B5B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4572F4EE"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33C1B50"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3566" w:type="dxa"/>
            <w:tcBorders>
              <w:top w:val="nil"/>
              <w:left w:val="nil"/>
              <w:bottom w:val="single" w:sz="4" w:space="0" w:color="auto"/>
              <w:right w:val="single" w:sz="4" w:space="0" w:color="auto"/>
            </w:tcBorders>
            <w:shd w:val="clear" w:color="auto" w:fill="auto"/>
            <w:noWrap/>
            <w:vAlign w:val="bottom"/>
            <w:hideMark/>
          </w:tcPr>
          <w:p w14:paraId="43F0BE1A"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已实现盈亏变化</w:t>
            </w:r>
          </w:p>
        </w:tc>
        <w:tc>
          <w:tcPr>
            <w:tcW w:w="5111" w:type="dxa"/>
            <w:tcBorders>
              <w:top w:val="nil"/>
              <w:left w:val="nil"/>
              <w:bottom w:val="single" w:sz="4" w:space="0" w:color="auto"/>
              <w:right w:val="single" w:sz="4" w:space="0" w:color="auto"/>
            </w:tcBorders>
            <w:shd w:val="clear" w:color="auto" w:fill="auto"/>
            <w:noWrap/>
            <w:vAlign w:val="bottom"/>
            <w:hideMark/>
          </w:tcPr>
          <w:p w14:paraId="05B9D6D2"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65505DB1"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662B229A"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12</w:t>
            </w:r>
          </w:p>
        </w:tc>
        <w:tc>
          <w:tcPr>
            <w:tcW w:w="3566" w:type="dxa"/>
            <w:tcBorders>
              <w:top w:val="nil"/>
              <w:left w:val="nil"/>
              <w:bottom w:val="single" w:sz="4" w:space="0" w:color="auto"/>
              <w:right w:val="single" w:sz="4" w:space="0" w:color="auto"/>
            </w:tcBorders>
            <w:shd w:val="clear" w:color="auto" w:fill="auto"/>
            <w:noWrap/>
            <w:vAlign w:val="bottom"/>
            <w:hideMark/>
          </w:tcPr>
          <w:p w14:paraId="1FDB6D7A"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授信总额变化</w:t>
            </w:r>
          </w:p>
        </w:tc>
        <w:tc>
          <w:tcPr>
            <w:tcW w:w="5111" w:type="dxa"/>
            <w:tcBorders>
              <w:top w:val="nil"/>
              <w:left w:val="nil"/>
              <w:bottom w:val="single" w:sz="4" w:space="0" w:color="auto"/>
              <w:right w:val="single" w:sz="4" w:space="0" w:color="auto"/>
            </w:tcBorders>
            <w:shd w:val="clear" w:color="auto" w:fill="auto"/>
            <w:noWrap/>
            <w:vAlign w:val="bottom"/>
            <w:hideMark/>
          </w:tcPr>
          <w:p w14:paraId="40039AA4"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3FC2E891"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7274084"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13</w:t>
            </w:r>
          </w:p>
        </w:tc>
        <w:tc>
          <w:tcPr>
            <w:tcW w:w="3566" w:type="dxa"/>
            <w:tcBorders>
              <w:top w:val="nil"/>
              <w:left w:val="nil"/>
              <w:bottom w:val="single" w:sz="4" w:space="0" w:color="auto"/>
              <w:right w:val="single" w:sz="4" w:space="0" w:color="auto"/>
            </w:tcBorders>
            <w:shd w:val="clear" w:color="auto" w:fill="auto"/>
            <w:noWrap/>
            <w:vAlign w:val="bottom"/>
            <w:hideMark/>
          </w:tcPr>
          <w:p w14:paraId="17E2F367"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我方授信总额变化</w:t>
            </w:r>
          </w:p>
        </w:tc>
        <w:tc>
          <w:tcPr>
            <w:tcW w:w="5111" w:type="dxa"/>
            <w:tcBorders>
              <w:top w:val="nil"/>
              <w:left w:val="nil"/>
              <w:bottom w:val="single" w:sz="4" w:space="0" w:color="auto"/>
              <w:right w:val="single" w:sz="4" w:space="0" w:color="auto"/>
            </w:tcBorders>
            <w:shd w:val="clear" w:color="auto" w:fill="auto"/>
            <w:noWrap/>
            <w:vAlign w:val="bottom"/>
            <w:hideMark/>
          </w:tcPr>
          <w:p w14:paraId="78A07C06"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66F3695D"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360DC37"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3566" w:type="dxa"/>
            <w:tcBorders>
              <w:top w:val="nil"/>
              <w:left w:val="nil"/>
              <w:bottom w:val="single" w:sz="4" w:space="0" w:color="auto"/>
              <w:right w:val="single" w:sz="4" w:space="0" w:color="auto"/>
            </w:tcBorders>
            <w:shd w:val="clear" w:color="auto" w:fill="auto"/>
            <w:noWrap/>
            <w:vAlign w:val="bottom"/>
            <w:hideMark/>
          </w:tcPr>
          <w:p w14:paraId="25ED062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我方剩余授信余额变化</w:t>
            </w:r>
          </w:p>
        </w:tc>
        <w:tc>
          <w:tcPr>
            <w:tcW w:w="5111" w:type="dxa"/>
            <w:tcBorders>
              <w:top w:val="nil"/>
              <w:left w:val="nil"/>
              <w:bottom w:val="single" w:sz="4" w:space="0" w:color="auto"/>
              <w:right w:val="single" w:sz="4" w:space="0" w:color="auto"/>
            </w:tcBorders>
            <w:shd w:val="clear" w:color="auto" w:fill="auto"/>
            <w:noWrap/>
            <w:vAlign w:val="bottom"/>
            <w:hideMark/>
          </w:tcPr>
          <w:p w14:paraId="11117CF4"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2EB04C8B"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231E14FD"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15</w:t>
            </w:r>
          </w:p>
        </w:tc>
        <w:tc>
          <w:tcPr>
            <w:tcW w:w="3566" w:type="dxa"/>
            <w:tcBorders>
              <w:top w:val="nil"/>
              <w:left w:val="nil"/>
              <w:bottom w:val="single" w:sz="4" w:space="0" w:color="auto"/>
              <w:right w:val="single" w:sz="4" w:space="0" w:color="auto"/>
            </w:tcBorders>
            <w:shd w:val="clear" w:color="auto" w:fill="auto"/>
            <w:noWrap/>
            <w:vAlign w:val="bottom"/>
            <w:hideMark/>
          </w:tcPr>
          <w:p w14:paraId="5417FF9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我方可用资金变化</w:t>
            </w:r>
          </w:p>
        </w:tc>
        <w:tc>
          <w:tcPr>
            <w:tcW w:w="5111" w:type="dxa"/>
            <w:tcBorders>
              <w:top w:val="nil"/>
              <w:left w:val="nil"/>
              <w:bottom w:val="single" w:sz="4" w:space="0" w:color="auto"/>
              <w:right w:val="single" w:sz="4" w:space="0" w:color="auto"/>
            </w:tcBorders>
            <w:shd w:val="clear" w:color="auto" w:fill="auto"/>
            <w:noWrap/>
            <w:vAlign w:val="bottom"/>
            <w:hideMark/>
          </w:tcPr>
          <w:p w14:paraId="37B4D08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0761F93D"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C753C40"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16</w:t>
            </w:r>
          </w:p>
        </w:tc>
        <w:tc>
          <w:tcPr>
            <w:tcW w:w="3566" w:type="dxa"/>
            <w:tcBorders>
              <w:top w:val="nil"/>
              <w:left w:val="nil"/>
              <w:bottom w:val="single" w:sz="4" w:space="0" w:color="auto"/>
              <w:right w:val="single" w:sz="4" w:space="0" w:color="auto"/>
            </w:tcBorders>
            <w:shd w:val="clear" w:color="auto" w:fill="auto"/>
            <w:noWrap/>
            <w:vAlign w:val="bottom"/>
            <w:hideMark/>
          </w:tcPr>
          <w:p w14:paraId="78952F39"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我方冻结保证金变化</w:t>
            </w:r>
          </w:p>
        </w:tc>
        <w:tc>
          <w:tcPr>
            <w:tcW w:w="5111" w:type="dxa"/>
            <w:tcBorders>
              <w:top w:val="nil"/>
              <w:left w:val="nil"/>
              <w:bottom w:val="single" w:sz="4" w:space="0" w:color="auto"/>
              <w:right w:val="single" w:sz="4" w:space="0" w:color="auto"/>
            </w:tcBorders>
            <w:shd w:val="clear" w:color="auto" w:fill="auto"/>
            <w:noWrap/>
            <w:vAlign w:val="bottom"/>
            <w:hideMark/>
          </w:tcPr>
          <w:p w14:paraId="0E41A4F5"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r w:rsidR="00A804AA" w:rsidRPr="009615FD" w14:paraId="599DAA49"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4A34F68"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17</w:t>
            </w:r>
          </w:p>
        </w:tc>
        <w:tc>
          <w:tcPr>
            <w:tcW w:w="3566" w:type="dxa"/>
            <w:tcBorders>
              <w:top w:val="nil"/>
              <w:left w:val="nil"/>
              <w:bottom w:val="single" w:sz="4" w:space="0" w:color="auto"/>
              <w:right w:val="single" w:sz="4" w:space="0" w:color="auto"/>
            </w:tcBorders>
            <w:shd w:val="clear" w:color="auto" w:fill="auto"/>
            <w:noWrap/>
            <w:vAlign w:val="bottom"/>
            <w:hideMark/>
          </w:tcPr>
          <w:p w14:paraId="182A361B"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账户信息</w:t>
            </w:r>
          </w:p>
        </w:tc>
        <w:tc>
          <w:tcPr>
            <w:tcW w:w="5111" w:type="dxa"/>
            <w:tcBorders>
              <w:top w:val="nil"/>
              <w:left w:val="nil"/>
              <w:bottom w:val="single" w:sz="4" w:space="0" w:color="auto"/>
              <w:right w:val="single" w:sz="4" w:space="0" w:color="auto"/>
            </w:tcBorders>
            <w:shd w:val="clear" w:color="auto" w:fill="auto"/>
            <w:noWrap/>
            <w:vAlign w:val="bottom"/>
            <w:hideMark/>
          </w:tcPr>
          <w:p w14:paraId="266A5DD0"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记录操作状态是错误的原因</w:t>
            </w:r>
          </w:p>
        </w:tc>
      </w:tr>
      <w:tr w:rsidR="00A804AA" w:rsidRPr="009615FD" w14:paraId="75BFC1EE" w14:textId="77777777" w:rsidTr="00403373">
        <w:trPr>
          <w:trHeight w:val="27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09A956E" w14:textId="77777777" w:rsidR="00A804AA" w:rsidRPr="009615FD" w:rsidRDefault="00A804AA" w:rsidP="00A804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18</w:t>
            </w:r>
          </w:p>
        </w:tc>
        <w:tc>
          <w:tcPr>
            <w:tcW w:w="3566" w:type="dxa"/>
            <w:tcBorders>
              <w:top w:val="nil"/>
              <w:left w:val="nil"/>
              <w:bottom w:val="single" w:sz="4" w:space="0" w:color="auto"/>
              <w:right w:val="single" w:sz="4" w:space="0" w:color="auto"/>
            </w:tcBorders>
            <w:shd w:val="clear" w:color="auto" w:fill="auto"/>
            <w:noWrap/>
            <w:vAlign w:val="bottom"/>
            <w:hideMark/>
          </w:tcPr>
          <w:p w14:paraId="15634773"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创建时间</w:t>
            </w:r>
          </w:p>
        </w:tc>
        <w:tc>
          <w:tcPr>
            <w:tcW w:w="5111" w:type="dxa"/>
            <w:tcBorders>
              <w:top w:val="nil"/>
              <w:left w:val="nil"/>
              <w:bottom w:val="single" w:sz="4" w:space="0" w:color="auto"/>
              <w:right w:val="single" w:sz="4" w:space="0" w:color="auto"/>
            </w:tcBorders>
            <w:shd w:val="clear" w:color="auto" w:fill="auto"/>
            <w:noWrap/>
            <w:vAlign w:val="bottom"/>
            <w:hideMark/>
          </w:tcPr>
          <w:p w14:paraId="1CB8B9E2" w14:textId="77777777" w:rsidR="00A804AA" w:rsidRPr="009615FD" w:rsidRDefault="00A804AA" w:rsidP="00A804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记录该笔资金录入的时间</w:t>
            </w:r>
          </w:p>
        </w:tc>
      </w:tr>
    </w:tbl>
    <w:p w14:paraId="5427E5AC" w14:textId="4341DD1D" w:rsidR="00BA29F1" w:rsidRPr="009615FD" w:rsidRDefault="00492384" w:rsidP="00DB2B39">
      <w:pPr>
        <w:jc w:val="left"/>
        <w:rPr>
          <w:rFonts w:ascii="Book Antiqua" w:hAnsi="Book Antiqua"/>
        </w:rPr>
      </w:pPr>
      <w:r w:rsidRPr="009615FD">
        <w:rPr>
          <w:rFonts w:ascii="Book Antiqua" w:hAnsi="Book Antiqua"/>
        </w:rPr>
        <w:t>其中不同场景的资金流转与逻辑配平</w:t>
      </w:r>
    </w:p>
    <w:tbl>
      <w:tblPr>
        <w:tblW w:w="18800" w:type="dxa"/>
        <w:tblLook w:val="04A0" w:firstRow="1" w:lastRow="0" w:firstColumn="1" w:lastColumn="0" w:noHBand="0" w:noVBand="1"/>
      </w:tblPr>
      <w:tblGrid>
        <w:gridCol w:w="3100"/>
        <w:gridCol w:w="1840"/>
        <w:gridCol w:w="3640"/>
        <w:gridCol w:w="3400"/>
        <w:gridCol w:w="4440"/>
        <w:gridCol w:w="2380"/>
      </w:tblGrid>
      <w:tr w:rsidR="00F14167" w:rsidRPr="009615FD" w14:paraId="79E84E98" w14:textId="77777777" w:rsidTr="00F14167">
        <w:trPr>
          <w:trHeight w:val="330"/>
        </w:trPr>
        <w:tc>
          <w:tcPr>
            <w:tcW w:w="3100" w:type="dxa"/>
            <w:tcBorders>
              <w:top w:val="single" w:sz="4" w:space="0" w:color="auto"/>
              <w:left w:val="single" w:sz="4" w:space="0" w:color="auto"/>
              <w:bottom w:val="single" w:sz="4" w:space="0" w:color="auto"/>
              <w:right w:val="single" w:sz="4" w:space="0" w:color="auto"/>
            </w:tcBorders>
            <w:shd w:val="clear" w:color="000000" w:fill="BFBFBF"/>
            <w:hideMark/>
          </w:tcPr>
          <w:p w14:paraId="69D38DE6"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场景</w:t>
            </w:r>
          </w:p>
        </w:tc>
        <w:tc>
          <w:tcPr>
            <w:tcW w:w="1840" w:type="dxa"/>
            <w:tcBorders>
              <w:top w:val="single" w:sz="4" w:space="0" w:color="auto"/>
              <w:left w:val="nil"/>
              <w:bottom w:val="single" w:sz="4" w:space="0" w:color="auto"/>
              <w:right w:val="single" w:sz="4" w:space="0" w:color="auto"/>
            </w:tcBorders>
            <w:shd w:val="clear" w:color="000000" w:fill="BFBFBF"/>
            <w:hideMark/>
          </w:tcPr>
          <w:p w14:paraId="73F794CE"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现金流收支方向</w:t>
            </w:r>
          </w:p>
        </w:tc>
        <w:tc>
          <w:tcPr>
            <w:tcW w:w="3640" w:type="dxa"/>
            <w:tcBorders>
              <w:top w:val="single" w:sz="4" w:space="0" w:color="auto"/>
              <w:left w:val="nil"/>
              <w:bottom w:val="single" w:sz="4" w:space="0" w:color="auto"/>
              <w:right w:val="single" w:sz="4" w:space="0" w:color="auto"/>
            </w:tcBorders>
            <w:shd w:val="clear" w:color="000000" w:fill="BFBFBF"/>
            <w:hideMark/>
          </w:tcPr>
          <w:p w14:paraId="7C14A462"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现金流收支规则（系统建议）</w:t>
            </w:r>
          </w:p>
        </w:tc>
        <w:tc>
          <w:tcPr>
            <w:tcW w:w="3400" w:type="dxa"/>
            <w:tcBorders>
              <w:top w:val="single" w:sz="4" w:space="0" w:color="auto"/>
              <w:left w:val="nil"/>
              <w:bottom w:val="single" w:sz="4" w:space="0" w:color="auto"/>
              <w:right w:val="single" w:sz="4" w:space="0" w:color="auto"/>
            </w:tcBorders>
            <w:shd w:val="clear" w:color="000000" w:fill="BFBFBF"/>
            <w:hideMark/>
          </w:tcPr>
          <w:p w14:paraId="3EF3460D"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变量</w:t>
            </w:r>
          </w:p>
        </w:tc>
        <w:tc>
          <w:tcPr>
            <w:tcW w:w="4440" w:type="dxa"/>
            <w:tcBorders>
              <w:top w:val="single" w:sz="4" w:space="0" w:color="auto"/>
              <w:left w:val="nil"/>
              <w:bottom w:val="single" w:sz="4" w:space="0" w:color="auto"/>
              <w:right w:val="single" w:sz="4" w:space="0" w:color="auto"/>
            </w:tcBorders>
            <w:shd w:val="clear" w:color="000000" w:fill="BFBFBF"/>
            <w:hideMark/>
          </w:tcPr>
          <w:p w14:paraId="15D343B5"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配平结果（配平原则请参考上方）</w:t>
            </w:r>
          </w:p>
        </w:tc>
        <w:tc>
          <w:tcPr>
            <w:tcW w:w="2380" w:type="dxa"/>
            <w:tcBorders>
              <w:top w:val="single" w:sz="4" w:space="0" w:color="auto"/>
              <w:left w:val="nil"/>
              <w:bottom w:val="single" w:sz="4" w:space="0" w:color="auto"/>
              <w:right w:val="single" w:sz="4" w:space="0" w:color="auto"/>
            </w:tcBorders>
            <w:shd w:val="clear" w:color="000000" w:fill="BFBFBF"/>
            <w:hideMark/>
          </w:tcPr>
          <w:p w14:paraId="64D92834" w14:textId="77777777" w:rsidR="00F14167" w:rsidRPr="009615FD" w:rsidRDefault="00F14167" w:rsidP="00F14167">
            <w:pPr>
              <w:widowControl/>
              <w:jc w:val="left"/>
              <w:rPr>
                <w:rFonts w:ascii="Book Antiqua" w:hAnsi="Book Antiqua" w:cs="Segoe UI"/>
                <w:b/>
                <w:bCs/>
                <w:kern w:val="0"/>
                <w:sz w:val="22"/>
              </w:rPr>
            </w:pPr>
            <w:r w:rsidRPr="009615FD">
              <w:rPr>
                <w:rFonts w:ascii="Book Antiqua" w:hAnsi="Book Antiqua" w:cs="Segoe UI"/>
                <w:b/>
                <w:bCs/>
                <w:kern w:val="0"/>
                <w:sz w:val="22"/>
              </w:rPr>
              <w:t>说明</w:t>
            </w:r>
          </w:p>
        </w:tc>
      </w:tr>
      <w:tr w:rsidR="00F14167" w:rsidRPr="009615FD" w14:paraId="68C364E0" w14:textId="77777777" w:rsidTr="00F14167">
        <w:trPr>
          <w:trHeight w:val="990"/>
        </w:trPr>
        <w:tc>
          <w:tcPr>
            <w:tcW w:w="3100" w:type="dxa"/>
            <w:tcBorders>
              <w:top w:val="nil"/>
              <w:left w:val="single" w:sz="4" w:space="0" w:color="auto"/>
              <w:bottom w:val="nil"/>
              <w:right w:val="single" w:sz="4" w:space="0" w:color="auto"/>
            </w:tcBorders>
            <w:shd w:val="clear" w:color="000000" w:fill="FFFFFF"/>
            <w:hideMark/>
          </w:tcPr>
          <w:p w14:paraId="601C1926"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客户买入期权</w:t>
            </w:r>
            <w:r w:rsidRPr="009615FD">
              <w:rPr>
                <w:rFonts w:ascii="Book Antiqua" w:hAnsi="Book Antiqua" w:cs="Segoe UI"/>
                <w:kern w:val="0"/>
                <w:sz w:val="22"/>
              </w:rPr>
              <w:t>)</w:t>
            </w:r>
            <w:r w:rsidRPr="009615FD">
              <w:rPr>
                <w:rFonts w:ascii="Book Antiqua" w:hAnsi="Book Antiqua" w:cs="Segoe UI"/>
                <w:kern w:val="0"/>
                <w:sz w:val="22"/>
              </w:rPr>
              <w:t>开仓</w:t>
            </w:r>
          </w:p>
        </w:tc>
        <w:tc>
          <w:tcPr>
            <w:tcW w:w="1840" w:type="dxa"/>
            <w:vMerge w:val="restart"/>
            <w:tcBorders>
              <w:top w:val="nil"/>
              <w:left w:val="single" w:sz="4" w:space="0" w:color="auto"/>
              <w:bottom w:val="nil"/>
              <w:right w:val="single" w:sz="4" w:space="0" w:color="auto"/>
            </w:tcBorders>
            <w:shd w:val="clear" w:color="000000" w:fill="FFFFFF"/>
            <w:hideMark/>
          </w:tcPr>
          <w:p w14:paraId="30FDB16E"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现金流支出</w:t>
            </w:r>
          </w:p>
        </w:tc>
        <w:tc>
          <w:tcPr>
            <w:tcW w:w="3640" w:type="dxa"/>
            <w:vMerge w:val="restart"/>
            <w:tcBorders>
              <w:top w:val="nil"/>
              <w:left w:val="single" w:sz="4" w:space="0" w:color="auto"/>
              <w:bottom w:val="nil"/>
              <w:right w:val="single" w:sz="4" w:space="0" w:color="auto"/>
            </w:tcBorders>
            <w:shd w:val="clear" w:color="000000" w:fill="FFFFFF"/>
            <w:vAlign w:val="center"/>
            <w:hideMark/>
          </w:tcPr>
          <w:p w14:paraId="0F8C8EA6" w14:textId="77777777" w:rsidR="00F14167" w:rsidRPr="009615FD" w:rsidRDefault="00F14167" w:rsidP="00F14167">
            <w:pPr>
              <w:widowControl/>
              <w:jc w:val="left"/>
              <w:rPr>
                <w:rFonts w:ascii="Book Antiqua" w:hAnsi="Book Antiqua" w:cs="宋体"/>
                <w:kern w:val="0"/>
                <w:sz w:val="22"/>
              </w:rPr>
            </w:pPr>
            <w:r w:rsidRPr="009615FD">
              <w:rPr>
                <w:rFonts w:ascii="Book Antiqua" w:hAnsi="Book Antiqua" w:cs="宋体"/>
                <w:kern w:val="0"/>
                <w:sz w:val="22"/>
              </w:rPr>
              <w:t>先扣除现金余额；</w:t>
            </w:r>
            <w:r w:rsidRPr="009615FD">
              <w:rPr>
                <w:rFonts w:ascii="Book Antiqua" w:hAnsi="Book Antiqua" w:cs="宋体"/>
                <w:kern w:val="0"/>
                <w:sz w:val="22"/>
              </w:rPr>
              <w:br/>
            </w:r>
            <w:r w:rsidRPr="009615FD">
              <w:rPr>
                <w:rFonts w:ascii="Book Antiqua" w:hAnsi="Book Antiqua" w:cs="宋体"/>
                <w:kern w:val="0"/>
                <w:sz w:val="22"/>
              </w:rPr>
              <w:t>现金余额不足时扣除可用授信；</w:t>
            </w:r>
            <w:r w:rsidRPr="009615FD">
              <w:rPr>
                <w:rFonts w:ascii="Book Antiqua" w:hAnsi="Book Antiqua" w:cs="宋体"/>
                <w:kern w:val="0"/>
                <w:sz w:val="22"/>
              </w:rPr>
              <w:br/>
            </w:r>
            <w:r w:rsidRPr="009615FD">
              <w:rPr>
                <w:rFonts w:ascii="Book Antiqua" w:hAnsi="Book Antiqua" w:cs="宋体"/>
                <w:kern w:val="0"/>
                <w:sz w:val="22"/>
              </w:rPr>
              <w:t>授信不足时剩余部分计入负债</w:t>
            </w:r>
          </w:p>
        </w:tc>
        <w:tc>
          <w:tcPr>
            <w:tcW w:w="3400" w:type="dxa"/>
            <w:tcBorders>
              <w:top w:val="nil"/>
              <w:left w:val="nil"/>
              <w:bottom w:val="nil"/>
              <w:right w:val="single" w:sz="4" w:space="0" w:color="auto"/>
            </w:tcBorders>
            <w:shd w:val="clear" w:color="000000" w:fill="FFFFFF"/>
            <w:vAlign w:val="center"/>
            <w:hideMark/>
          </w:tcPr>
          <w:p w14:paraId="1E4926EF"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p>
        </w:tc>
        <w:tc>
          <w:tcPr>
            <w:tcW w:w="4440" w:type="dxa"/>
            <w:tcBorders>
              <w:top w:val="nil"/>
              <w:left w:val="nil"/>
              <w:bottom w:val="nil"/>
              <w:right w:val="single" w:sz="4" w:space="0" w:color="auto"/>
            </w:tcBorders>
            <w:shd w:val="clear" w:color="000000" w:fill="FFFFFF"/>
            <w:vAlign w:val="center"/>
            <w:hideMark/>
          </w:tcPr>
          <w:p w14:paraId="7767743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nil"/>
              <w:left w:val="nil"/>
              <w:bottom w:val="nil"/>
              <w:right w:val="single" w:sz="4" w:space="0" w:color="auto"/>
            </w:tcBorders>
            <w:shd w:val="clear" w:color="000000" w:fill="FFFFFF"/>
            <w:hideMark/>
          </w:tcPr>
          <w:p w14:paraId="56E34B0F"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7B7EBC8E"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2B01CAD4"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客户卖出期权</w:t>
            </w:r>
            <w:r w:rsidRPr="009615FD">
              <w:rPr>
                <w:rFonts w:ascii="Book Antiqua" w:hAnsi="Book Antiqua" w:cs="Segoe UI"/>
                <w:kern w:val="0"/>
                <w:sz w:val="22"/>
              </w:rPr>
              <w:t>)</w:t>
            </w:r>
            <w:r w:rsidRPr="009615FD">
              <w:rPr>
                <w:rFonts w:ascii="Book Antiqua" w:hAnsi="Book Antiqua" w:cs="Segoe UI"/>
                <w:kern w:val="0"/>
                <w:sz w:val="22"/>
              </w:rPr>
              <w:t>平仓</w:t>
            </w:r>
          </w:p>
        </w:tc>
        <w:tc>
          <w:tcPr>
            <w:tcW w:w="1840" w:type="dxa"/>
            <w:vMerge/>
            <w:tcBorders>
              <w:top w:val="nil"/>
              <w:left w:val="single" w:sz="4" w:space="0" w:color="auto"/>
              <w:bottom w:val="nil"/>
              <w:right w:val="single" w:sz="4" w:space="0" w:color="auto"/>
            </w:tcBorders>
            <w:vAlign w:val="center"/>
            <w:hideMark/>
          </w:tcPr>
          <w:p w14:paraId="7ECEFE9A"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nil"/>
              <w:left w:val="single" w:sz="4" w:space="0" w:color="auto"/>
              <w:bottom w:val="nil"/>
              <w:right w:val="single" w:sz="4" w:space="0" w:color="auto"/>
            </w:tcBorders>
            <w:vAlign w:val="center"/>
            <w:hideMark/>
          </w:tcPr>
          <w:p w14:paraId="660A671C"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nil"/>
              <w:right w:val="single" w:sz="4" w:space="0" w:color="auto"/>
            </w:tcBorders>
            <w:shd w:val="clear" w:color="000000" w:fill="FFFFFF"/>
            <w:vAlign w:val="center"/>
            <w:hideMark/>
          </w:tcPr>
          <w:p w14:paraId="38227F1B"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p>
        </w:tc>
        <w:tc>
          <w:tcPr>
            <w:tcW w:w="4440" w:type="dxa"/>
            <w:tcBorders>
              <w:top w:val="single" w:sz="4" w:space="0" w:color="auto"/>
              <w:left w:val="nil"/>
              <w:bottom w:val="nil"/>
              <w:right w:val="single" w:sz="4" w:space="0" w:color="auto"/>
            </w:tcBorders>
            <w:shd w:val="clear" w:color="000000" w:fill="FFFFFF"/>
            <w:vAlign w:val="center"/>
            <w:hideMark/>
          </w:tcPr>
          <w:p w14:paraId="1E72F1CC"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t>)</w:t>
            </w:r>
          </w:p>
        </w:tc>
        <w:tc>
          <w:tcPr>
            <w:tcW w:w="2380" w:type="dxa"/>
            <w:tcBorders>
              <w:top w:val="single" w:sz="4" w:space="0" w:color="auto"/>
              <w:left w:val="nil"/>
              <w:bottom w:val="nil"/>
              <w:right w:val="single" w:sz="4" w:space="0" w:color="auto"/>
            </w:tcBorders>
            <w:shd w:val="clear" w:color="000000" w:fill="FFFFFF"/>
            <w:hideMark/>
          </w:tcPr>
          <w:p w14:paraId="3AB2E16C"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期权费</w:t>
            </w:r>
            <w:r w:rsidRPr="009615FD">
              <w:rPr>
                <w:rFonts w:ascii="Book Antiqua" w:hAnsi="Book Antiqua" w:cs="Segoe UI"/>
                <w:kern w:val="0"/>
                <w:sz w:val="22"/>
              </w:rPr>
              <w:t>*</w:t>
            </w:r>
            <w:r w:rsidRPr="009615FD">
              <w:rPr>
                <w:rFonts w:ascii="Book Antiqua" w:hAnsi="Book Antiqua" w:cs="Segoe UI"/>
                <w:kern w:val="0"/>
                <w:sz w:val="22"/>
              </w:rPr>
              <w:t>指平仓部分的等比期权费</w:t>
            </w:r>
          </w:p>
        </w:tc>
      </w:tr>
      <w:tr w:rsidR="00F14167" w:rsidRPr="009615FD" w14:paraId="3A95C3A3"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48148900"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客户卖出期权</w:t>
            </w:r>
            <w:r w:rsidRPr="009615FD">
              <w:rPr>
                <w:rFonts w:ascii="Book Antiqua" w:hAnsi="Book Antiqua" w:cs="Segoe UI"/>
                <w:kern w:val="0"/>
                <w:sz w:val="22"/>
              </w:rPr>
              <w:t>)</w:t>
            </w:r>
            <w:r w:rsidRPr="009615FD">
              <w:rPr>
                <w:rFonts w:ascii="Book Antiqua" w:hAnsi="Book Antiqua" w:cs="Segoe UI"/>
                <w:kern w:val="0"/>
                <w:sz w:val="22"/>
              </w:rPr>
              <w:t>结算</w:t>
            </w:r>
          </w:p>
        </w:tc>
        <w:tc>
          <w:tcPr>
            <w:tcW w:w="1840" w:type="dxa"/>
            <w:vMerge/>
            <w:tcBorders>
              <w:top w:val="nil"/>
              <w:left w:val="single" w:sz="4" w:space="0" w:color="auto"/>
              <w:bottom w:val="nil"/>
              <w:right w:val="single" w:sz="4" w:space="0" w:color="auto"/>
            </w:tcBorders>
            <w:vAlign w:val="center"/>
            <w:hideMark/>
          </w:tcPr>
          <w:p w14:paraId="56D890C0"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nil"/>
              <w:left w:val="single" w:sz="4" w:space="0" w:color="auto"/>
              <w:bottom w:val="nil"/>
              <w:right w:val="single" w:sz="4" w:space="0" w:color="auto"/>
            </w:tcBorders>
            <w:vAlign w:val="center"/>
            <w:hideMark/>
          </w:tcPr>
          <w:p w14:paraId="4D360817"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nil"/>
              <w:right w:val="single" w:sz="4" w:space="0" w:color="auto"/>
            </w:tcBorders>
            <w:shd w:val="clear" w:color="000000" w:fill="FFFFFF"/>
            <w:vAlign w:val="center"/>
            <w:hideMark/>
          </w:tcPr>
          <w:p w14:paraId="2CE13B3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p>
        </w:tc>
        <w:tc>
          <w:tcPr>
            <w:tcW w:w="4440" w:type="dxa"/>
            <w:tcBorders>
              <w:top w:val="single" w:sz="4" w:space="0" w:color="auto"/>
              <w:left w:val="nil"/>
              <w:bottom w:val="nil"/>
              <w:right w:val="single" w:sz="4" w:space="0" w:color="auto"/>
            </w:tcBorders>
            <w:shd w:val="clear" w:color="000000" w:fill="FFFFFF"/>
            <w:vAlign w:val="center"/>
            <w:hideMark/>
          </w:tcPr>
          <w:p w14:paraId="57AA67AE"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t>)</w:t>
            </w:r>
          </w:p>
        </w:tc>
        <w:tc>
          <w:tcPr>
            <w:tcW w:w="2380" w:type="dxa"/>
            <w:tcBorders>
              <w:top w:val="single" w:sz="4" w:space="0" w:color="auto"/>
              <w:left w:val="nil"/>
              <w:bottom w:val="nil"/>
              <w:right w:val="single" w:sz="4" w:space="0" w:color="auto"/>
            </w:tcBorders>
            <w:shd w:val="clear" w:color="000000" w:fill="FFFFFF"/>
            <w:hideMark/>
          </w:tcPr>
          <w:p w14:paraId="3F5853DB"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结算金额可能为负</w:t>
            </w:r>
          </w:p>
        </w:tc>
      </w:tr>
      <w:tr w:rsidR="00F14167" w:rsidRPr="009615FD" w14:paraId="2A17D7EC"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1E7F1E35"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保证金冻结</w:t>
            </w:r>
          </w:p>
        </w:tc>
        <w:tc>
          <w:tcPr>
            <w:tcW w:w="1840" w:type="dxa"/>
            <w:vMerge/>
            <w:tcBorders>
              <w:top w:val="nil"/>
              <w:left w:val="single" w:sz="4" w:space="0" w:color="auto"/>
              <w:bottom w:val="nil"/>
              <w:right w:val="single" w:sz="4" w:space="0" w:color="auto"/>
            </w:tcBorders>
            <w:vAlign w:val="center"/>
            <w:hideMark/>
          </w:tcPr>
          <w:p w14:paraId="0DB69081"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nil"/>
              <w:left w:val="single" w:sz="4" w:space="0" w:color="auto"/>
              <w:bottom w:val="nil"/>
              <w:right w:val="single" w:sz="4" w:space="0" w:color="auto"/>
            </w:tcBorders>
            <w:vAlign w:val="center"/>
            <w:hideMark/>
          </w:tcPr>
          <w:p w14:paraId="2FD24FA6"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nil"/>
              <w:right w:val="single" w:sz="4" w:space="0" w:color="auto"/>
            </w:tcBorders>
            <w:shd w:val="clear" w:color="000000" w:fill="FFFFFF"/>
            <w:vAlign w:val="center"/>
            <w:hideMark/>
          </w:tcPr>
          <w:p w14:paraId="32466248"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保证金增量</w:t>
            </w:r>
            <w:r w:rsidRPr="009615FD">
              <w:rPr>
                <w:rFonts w:ascii="Book Antiqua" w:hAnsi="Book Antiqua" w:cs="Segoe UI"/>
                <w:kern w:val="0"/>
                <w:sz w:val="22"/>
              </w:rPr>
              <w:br/>
            </w:r>
            <w:r w:rsidRPr="009615FD">
              <w:rPr>
                <w:rFonts w:ascii="Book Antiqua" w:hAnsi="Book Antiqua" w:cs="Segoe UI"/>
                <w:kern w:val="0"/>
                <w:sz w:val="22"/>
              </w:rPr>
              <w:t>保证金变化</w:t>
            </w:r>
            <w:r w:rsidRPr="009615FD">
              <w:rPr>
                <w:rFonts w:ascii="Book Antiqua" w:hAnsi="Book Antiqua" w:cs="Segoe UI"/>
                <w:kern w:val="0"/>
                <w:sz w:val="22"/>
              </w:rPr>
              <w:t xml:space="preserve"> = +</w:t>
            </w:r>
            <w:r w:rsidRPr="009615FD">
              <w:rPr>
                <w:rFonts w:ascii="Book Antiqua" w:hAnsi="Book Antiqua" w:cs="Segoe UI"/>
                <w:kern w:val="0"/>
                <w:sz w:val="22"/>
              </w:rPr>
              <w:t>保证金增量</w:t>
            </w:r>
          </w:p>
        </w:tc>
        <w:tc>
          <w:tcPr>
            <w:tcW w:w="4440" w:type="dxa"/>
            <w:tcBorders>
              <w:top w:val="single" w:sz="4" w:space="0" w:color="auto"/>
              <w:left w:val="nil"/>
              <w:bottom w:val="nil"/>
              <w:right w:val="single" w:sz="4" w:space="0" w:color="auto"/>
            </w:tcBorders>
            <w:shd w:val="clear" w:color="000000" w:fill="FFFFFF"/>
            <w:vAlign w:val="center"/>
            <w:hideMark/>
          </w:tcPr>
          <w:p w14:paraId="513528D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保证金增量</w:t>
            </w:r>
            <w:r w:rsidRPr="009615FD">
              <w:rPr>
                <w:rFonts w:ascii="Book Antiqua" w:hAnsi="Book Antiqua" w:cs="Segoe UI"/>
                <w:kern w:val="0"/>
                <w:sz w:val="22"/>
              </w:rPr>
              <w:br/>
            </w:r>
            <w:r w:rsidRPr="009615FD">
              <w:rPr>
                <w:rFonts w:ascii="Book Antiqua" w:hAnsi="Book Antiqua" w:cs="Segoe UI"/>
                <w:kern w:val="0"/>
                <w:sz w:val="22"/>
              </w:rPr>
              <w:t>保证金变化</w:t>
            </w:r>
            <w:r w:rsidRPr="009615FD">
              <w:rPr>
                <w:rFonts w:ascii="Book Antiqua" w:hAnsi="Book Antiqua" w:cs="Segoe UI"/>
                <w:kern w:val="0"/>
                <w:sz w:val="22"/>
              </w:rPr>
              <w:t xml:space="preserve"> += </w:t>
            </w:r>
            <w:r w:rsidRPr="009615FD">
              <w:rPr>
                <w:rFonts w:ascii="Book Antiqua" w:hAnsi="Book Antiqua" w:cs="Segoe UI"/>
                <w:kern w:val="0"/>
                <w:sz w:val="22"/>
              </w:rPr>
              <w:t>保证金增量</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single" w:sz="4" w:space="0" w:color="auto"/>
              <w:left w:val="nil"/>
              <w:bottom w:val="nil"/>
              <w:right w:val="single" w:sz="4" w:space="0" w:color="auto"/>
            </w:tcBorders>
            <w:shd w:val="clear" w:color="000000" w:fill="FFFFFF"/>
            <w:hideMark/>
          </w:tcPr>
          <w:p w14:paraId="7F6D95C6"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6A593303" w14:textId="77777777" w:rsidTr="00F14167">
        <w:trPr>
          <w:trHeight w:val="1140"/>
        </w:trPr>
        <w:tc>
          <w:tcPr>
            <w:tcW w:w="3100" w:type="dxa"/>
            <w:tcBorders>
              <w:top w:val="single" w:sz="4" w:space="0" w:color="auto"/>
              <w:left w:val="single" w:sz="4" w:space="0" w:color="auto"/>
              <w:bottom w:val="nil"/>
              <w:right w:val="single" w:sz="4" w:space="0" w:color="auto"/>
            </w:tcBorders>
            <w:shd w:val="clear" w:color="000000" w:fill="FFFFFF"/>
            <w:hideMark/>
          </w:tcPr>
          <w:p w14:paraId="6FC35079"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出金</w:t>
            </w:r>
          </w:p>
        </w:tc>
        <w:tc>
          <w:tcPr>
            <w:tcW w:w="1840" w:type="dxa"/>
            <w:vMerge/>
            <w:tcBorders>
              <w:top w:val="nil"/>
              <w:left w:val="single" w:sz="4" w:space="0" w:color="auto"/>
              <w:bottom w:val="nil"/>
              <w:right w:val="single" w:sz="4" w:space="0" w:color="auto"/>
            </w:tcBorders>
            <w:vAlign w:val="center"/>
            <w:hideMark/>
          </w:tcPr>
          <w:p w14:paraId="32F326B2"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nil"/>
              <w:left w:val="single" w:sz="4" w:space="0" w:color="auto"/>
              <w:bottom w:val="nil"/>
              <w:right w:val="single" w:sz="4" w:space="0" w:color="auto"/>
            </w:tcBorders>
            <w:vAlign w:val="center"/>
            <w:hideMark/>
          </w:tcPr>
          <w:p w14:paraId="35205481"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nil"/>
              <w:right w:val="single" w:sz="4" w:space="0" w:color="auto"/>
            </w:tcBorders>
            <w:shd w:val="clear" w:color="000000" w:fill="FFFFFF"/>
            <w:vAlign w:val="center"/>
            <w:hideMark/>
          </w:tcPr>
          <w:p w14:paraId="3456AA89"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出金金额</w:t>
            </w:r>
          </w:p>
        </w:tc>
        <w:tc>
          <w:tcPr>
            <w:tcW w:w="4440" w:type="dxa"/>
            <w:tcBorders>
              <w:top w:val="single" w:sz="4" w:space="0" w:color="auto"/>
              <w:left w:val="nil"/>
              <w:bottom w:val="nil"/>
              <w:right w:val="single" w:sz="4" w:space="0" w:color="auto"/>
            </w:tcBorders>
            <w:shd w:val="clear" w:color="000000" w:fill="FFFFFF"/>
            <w:vAlign w:val="center"/>
            <w:hideMark/>
          </w:tcPr>
          <w:p w14:paraId="7BD92328"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现金余额</w:t>
            </w:r>
            <w:r w:rsidRPr="009615FD">
              <w:rPr>
                <w:rFonts w:ascii="Book Antiqua" w:hAnsi="Book Antiqua" w:cs="Segoe UI"/>
                <w:kern w:val="0"/>
                <w:sz w:val="22"/>
              </w:rPr>
              <w:t xml:space="preserve"> -= </w:t>
            </w:r>
            <w:r w:rsidRPr="009615FD">
              <w:rPr>
                <w:rFonts w:ascii="Book Antiqua" w:hAnsi="Book Antiqua" w:cs="Segoe UI"/>
                <w:kern w:val="0"/>
                <w:sz w:val="22"/>
              </w:rPr>
              <w:t>出金金额</w:t>
            </w:r>
            <w:r w:rsidRPr="009615FD">
              <w:rPr>
                <w:rFonts w:ascii="Book Antiqua" w:hAnsi="Book Antiqua" w:cs="Segoe UI"/>
                <w:kern w:val="0"/>
                <w:sz w:val="22"/>
              </w:rPr>
              <w:br/>
            </w:r>
            <w:r w:rsidRPr="009615FD">
              <w:rPr>
                <w:rFonts w:ascii="Book Antiqua" w:hAnsi="Book Antiqua" w:cs="Segoe UI"/>
                <w:kern w:val="0"/>
                <w:sz w:val="22"/>
              </w:rPr>
              <w:t>总出入金</w:t>
            </w:r>
            <w:r w:rsidRPr="009615FD">
              <w:rPr>
                <w:rFonts w:ascii="Book Antiqua" w:hAnsi="Book Antiqua" w:cs="Segoe UI"/>
                <w:kern w:val="0"/>
                <w:sz w:val="22"/>
              </w:rPr>
              <w:t xml:space="preserve"> -= </w:t>
            </w:r>
            <w:r w:rsidRPr="009615FD">
              <w:rPr>
                <w:rFonts w:ascii="Book Antiqua" w:hAnsi="Book Antiqua" w:cs="Segoe UI"/>
                <w:kern w:val="0"/>
                <w:sz w:val="22"/>
              </w:rPr>
              <w:t>出金金额</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single" w:sz="4" w:space="0" w:color="auto"/>
              <w:left w:val="nil"/>
              <w:bottom w:val="single" w:sz="4" w:space="0" w:color="auto"/>
              <w:right w:val="single" w:sz="4" w:space="0" w:color="auto"/>
            </w:tcBorders>
            <w:shd w:val="clear" w:color="000000" w:fill="FFFFFF"/>
            <w:vAlign w:val="center"/>
            <w:hideMark/>
          </w:tcPr>
          <w:p w14:paraId="5426AA1E"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出金时仅允许支出现金余额</w:t>
            </w:r>
            <w:r w:rsidRPr="009615FD">
              <w:rPr>
                <w:rFonts w:ascii="Book Antiqua" w:hAnsi="Book Antiqua" w:cs="Segoe UI"/>
                <w:kern w:val="0"/>
                <w:sz w:val="22"/>
              </w:rPr>
              <w:br/>
            </w:r>
            <w:r w:rsidRPr="009615FD">
              <w:rPr>
                <w:rFonts w:ascii="Book Antiqua" w:hAnsi="Book Antiqua" w:cs="Segoe UI"/>
                <w:kern w:val="0"/>
                <w:sz w:val="22"/>
              </w:rPr>
              <w:t>通常负债</w:t>
            </w:r>
            <w:r w:rsidRPr="009615FD">
              <w:rPr>
                <w:rFonts w:ascii="Book Antiqua" w:hAnsi="Book Antiqua" w:cs="Segoe UI"/>
                <w:kern w:val="0"/>
                <w:sz w:val="22"/>
              </w:rPr>
              <w:t xml:space="preserve">(liability) &gt; 0 </w:t>
            </w:r>
            <w:r w:rsidRPr="009615FD">
              <w:rPr>
                <w:rFonts w:ascii="Book Antiqua" w:hAnsi="Book Antiqua" w:cs="Segoe UI"/>
                <w:kern w:val="0"/>
                <w:sz w:val="22"/>
              </w:rPr>
              <w:t>时不允许出金</w:t>
            </w:r>
          </w:p>
        </w:tc>
      </w:tr>
      <w:tr w:rsidR="00F14167" w:rsidRPr="009615FD" w14:paraId="3C776484"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7B06EC6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客户卖出期权</w:t>
            </w:r>
            <w:r w:rsidRPr="009615FD">
              <w:rPr>
                <w:rFonts w:ascii="Book Antiqua" w:hAnsi="Book Antiqua" w:cs="Segoe UI"/>
                <w:kern w:val="0"/>
                <w:sz w:val="22"/>
              </w:rPr>
              <w:t>)</w:t>
            </w:r>
            <w:r w:rsidRPr="009615FD">
              <w:rPr>
                <w:rFonts w:ascii="Book Antiqua" w:hAnsi="Book Antiqua" w:cs="Segoe UI"/>
                <w:kern w:val="0"/>
                <w:sz w:val="22"/>
              </w:rPr>
              <w:t>开仓</w:t>
            </w:r>
          </w:p>
        </w:tc>
        <w:tc>
          <w:tcPr>
            <w:tcW w:w="1840" w:type="dxa"/>
            <w:vMerge w:val="restart"/>
            <w:tcBorders>
              <w:top w:val="single" w:sz="4" w:space="0" w:color="auto"/>
              <w:left w:val="single" w:sz="4" w:space="0" w:color="auto"/>
              <w:bottom w:val="nil"/>
              <w:right w:val="single" w:sz="4" w:space="0" w:color="auto"/>
            </w:tcBorders>
            <w:shd w:val="clear" w:color="000000" w:fill="FFFFFF"/>
            <w:hideMark/>
          </w:tcPr>
          <w:p w14:paraId="53A918D8"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现金流收入</w:t>
            </w:r>
          </w:p>
        </w:tc>
        <w:tc>
          <w:tcPr>
            <w:tcW w:w="3640" w:type="dxa"/>
            <w:vMerge w:val="restart"/>
            <w:tcBorders>
              <w:top w:val="single" w:sz="4" w:space="0" w:color="auto"/>
              <w:left w:val="single" w:sz="4" w:space="0" w:color="auto"/>
              <w:bottom w:val="nil"/>
              <w:right w:val="single" w:sz="4" w:space="0" w:color="auto"/>
            </w:tcBorders>
            <w:shd w:val="clear" w:color="000000" w:fill="FFFFFF"/>
            <w:vAlign w:val="center"/>
            <w:hideMark/>
          </w:tcPr>
          <w:p w14:paraId="192AEB11" w14:textId="77777777" w:rsidR="00F14167" w:rsidRPr="009615FD" w:rsidRDefault="00F14167" w:rsidP="00F14167">
            <w:pPr>
              <w:widowControl/>
              <w:jc w:val="left"/>
              <w:rPr>
                <w:rFonts w:ascii="Book Antiqua" w:hAnsi="Book Antiqua" w:cs="宋体"/>
                <w:kern w:val="0"/>
                <w:sz w:val="22"/>
              </w:rPr>
            </w:pPr>
            <w:r w:rsidRPr="009615FD">
              <w:rPr>
                <w:rFonts w:ascii="Book Antiqua" w:hAnsi="Book Antiqua" w:cs="宋体"/>
                <w:kern w:val="0"/>
                <w:sz w:val="22"/>
              </w:rPr>
              <w:t>先恢复负债；</w:t>
            </w:r>
            <w:r w:rsidRPr="009615FD">
              <w:rPr>
                <w:rFonts w:ascii="Book Antiqua" w:hAnsi="Book Antiqua" w:cs="宋体"/>
                <w:kern w:val="0"/>
                <w:sz w:val="22"/>
              </w:rPr>
              <w:br/>
            </w:r>
            <w:r w:rsidRPr="009615FD">
              <w:rPr>
                <w:rFonts w:ascii="Book Antiqua" w:hAnsi="Book Antiqua" w:cs="宋体"/>
                <w:kern w:val="0"/>
                <w:sz w:val="22"/>
              </w:rPr>
              <w:t>负债抵清后恢复可用授信；</w:t>
            </w:r>
            <w:r w:rsidRPr="009615FD">
              <w:rPr>
                <w:rFonts w:ascii="Book Antiqua" w:hAnsi="Book Antiqua" w:cs="宋体"/>
                <w:kern w:val="0"/>
                <w:sz w:val="22"/>
              </w:rPr>
              <w:br/>
            </w:r>
            <w:r w:rsidRPr="009615FD">
              <w:rPr>
                <w:rFonts w:ascii="Book Antiqua" w:hAnsi="Book Antiqua" w:cs="宋体"/>
                <w:kern w:val="0"/>
                <w:sz w:val="22"/>
              </w:rPr>
              <w:t>达到授信总额后剩余部分计入现金余额</w:t>
            </w:r>
          </w:p>
        </w:tc>
        <w:tc>
          <w:tcPr>
            <w:tcW w:w="3400" w:type="dxa"/>
            <w:tcBorders>
              <w:top w:val="single" w:sz="4" w:space="0" w:color="auto"/>
              <w:left w:val="nil"/>
              <w:bottom w:val="nil"/>
              <w:right w:val="single" w:sz="4" w:space="0" w:color="auto"/>
            </w:tcBorders>
            <w:shd w:val="clear" w:color="000000" w:fill="FFFFFF"/>
            <w:vAlign w:val="center"/>
            <w:hideMark/>
          </w:tcPr>
          <w:p w14:paraId="1E88A16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p>
        </w:tc>
        <w:tc>
          <w:tcPr>
            <w:tcW w:w="4440" w:type="dxa"/>
            <w:tcBorders>
              <w:top w:val="single" w:sz="4" w:space="0" w:color="auto"/>
              <w:left w:val="nil"/>
              <w:bottom w:val="nil"/>
              <w:right w:val="single" w:sz="4" w:space="0" w:color="auto"/>
            </w:tcBorders>
            <w:shd w:val="clear" w:color="000000" w:fill="FFFFFF"/>
            <w:vAlign w:val="center"/>
            <w:hideMark/>
          </w:tcPr>
          <w:p w14:paraId="7AA5998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nil"/>
              <w:left w:val="nil"/>
              <w:bottom w:val="nil"/>
              <w:right w:val="single" w:sz="4" w:space="0" w:color="auto"/>
            </w:tcBorders>
            <w:shd w:val="clear" w:color="000000" w:fill="FFFFFF"/>
            <w:hideMark/>
          </w:tcPr>
          <w:p w14:paraId="3E00B6F3"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5441632B"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4B57E66E"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客户买入期权</w:t>
            </w:r>
            <w:r w:rsidRPr="009615FD">
              <w:rPr>
                <w:rFonts w:ascii="Book Antiqua" w:hAnsi="Book Antiqua" w:cs="Segoe UI"/>
                <w:kern w:val="0"/>
                <w:sz w:val="22"/>
              </w:rPr>
              <w:t>)</w:t>
            </w:r>
            <w:r w:rsidRPr="009615FD">
              <w:rPr>
                <w:rFonts w:ascii="Book Antiqua" w:hAnsi="Book Antiqua" w:cs="Segoe UI"/>
                <w:kern w:val="0"/>
                <w:sz w:val="22"/>
              </w:rPr>
              <w:t>平仓</w:t>
            </w:r>
          </w:p>
        </w:tc>
        <w:tc>
          <w:tcPr>
            <w:tcW w:w="1840" w:type="dxa"/>
            <w:vMerge/>
            <w:tcBorders>
              <w:top w:val="single" w:sz="4" w:space="0" w:color="auto"/>
              <w:left w:val="single" w:sz="4" w:space="0" w:color="auto"/>
              <w:bottom w:val="nil"/>
              <w:right w:val="single" w:sz="4" w:space="0" w:color="auto"/>
            </w:tcBorders>
            <w:vAlign w:val="center"/>
            <w:hideMark/>
          </w:tcPr>
          <w:p w14:paraId="062FF8EF"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single" w:sz="4" w:space="0" w:color="auto"/>
              <w:left w:val="single" w:sz="4" w:space="0" w:color="auto"/>
              <w:bottom w:val="nil"/>
              <w:right w:val="single" w:sz="4" w:space="0" w:color="auto"/>
            </w:tcBorders>
            <w:vAlign w:val="center"/>
            <w:hideMark/>
          </w:tcPr>
          <w:p w14:paraId="796D9CAC"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nil"/>
              <w:right w:val="single" w:sz="4" w:space="0" w:color="auto"/>
            </w:tcBorders>
            <w:shd w:val="clear" w:color="000000" w:fill="FFFFFF"/>
            <w:vAlign w:val="center"/>
            <w:hideMark/>
          </w:tcPr>
          <w:p w14:paraId="7D2066FF"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w:t>
            </w:r>
          </w:p>
        </w:tc>
        <w:tc>
          <w:tcPr>
            <w:tcW w:w="4440" w:type="dxa"/>
            <w:tcBorders>
              <w:top w:val="single" w:sz="4" w:space="0" w:color="auto"/>
              <w:left w:val="nil"/>
              <w:bottom w:val="nil"/>
              <w:right w:val="single" w:sz="4" w:space="0" w:color="auto"/>
            </w:tcBorders>
            <w:shd w:val="clear" w:color="000000" w:fill="FFFFFF"/>
            <w:vAlign w:val="center"/>
            <w:hideMark/>
          </w:tcPr>
          <w:p w14:paraId="5F1C2FDC"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w:t>
            </w:r>
            <w:r w:rsidRPr="009615FD">
              <w:rPr>
                <w:rFonts w:ascii="Book Antiqua" w:hAnsi="Book Antiqua" w:cs="Segoe UI"/>
                <w:kern w:val="0"/>
                <w:sz w:val="22"/>
              </w:rPr>
              <w:t>平仓金额</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w:t>
            </w:r>
          </w:p>
        </w:tc>
        <w:tc>
          <w:tcPr>
            <w:tcW w:w="2380" w:type="dxa"/>
            <w:tcBorders>
              <w:top w:val="single" w:sz="4" w:space="0" w:color="auto"/>
              <w:left w:val="nil"/>
              <w:bottom w:val="nil"/>
              <w:right w:val="single" w:sz="4" w:space="0" w:color="auto"/>
            </w:tcBorders>
            <w:shd w:val="clear" w:color="000000" w:fill="FFFFFF"/>
            <w:hideMark/>
          </w:tcPr>
          <w:p w14:paraId="5764E210"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期权费</w:t>
            </w:r>
            <w:r w:rsidRPr="009615FD">
              <w:rPr>
                <w:rFonts w:ascii="Book Antiqua" w:hAnsi="Book Antiqua" w:cs="Segoe UI"/>
                <w:kern w:val="0"/>
                <w:sz w:val="22"/>
              </w:rPr>
              <w:t>*</w:t>
            </w:r>
            <w:r w:rsidRPr="009615FD">
              <w:rPr>
                <w:rFonts w:ascii="Book Antiqua" w:hAnsi="Book Antiqua" w:cs="Segoe UI"/>
                <w:kern w:val="0"/>
                <w:sz w:val="22"/>
              </w:rPr>
              <w:t>指平仓部分的等比期权费</w:t>
            </w:r>
          </w:p>
        </w:tc>
      </w:tr>
      <w:tr w:rsidR="00F14167" w:rsidRPr="009615FD" w14:paraId="3D3DDA57"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6B863CEA"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客户买入期权</w:t>
            </w:r>
            <w:r w:rsidRPr="009615FD">
              <w:rPr>
                <w:rFonts w:ascii="Book Antiqua" w:hAnsi="Book Antiqua" w:cs="Segoe UI"/>
                <w:kern w:val="0"/>
                <w:sz w:val="22"/>
              </w:rPr>
              <w:t>)</w:t>
            </w:r>
            <w:r w:rsidRPr="009615FD">
              <w:rPr>
                <w:rFonts w:ascii="Book Antiqua" w:hAnsi="Book Antiqua" w:cs="Segoe UI"/>
                <w:kern w:val="0"/>
                <w:sz w:val="22"/>
              </w:rPr>
              <w:t>结算</w:t>
            </w:r>
          </w:p>
        </w:tc>
        <w:tc>
          <w:tcPr>
            <w:tcW w:w="1840" w:type="dxa"/>
            <w:vMerge/>
            <w:tcBorders>
              <w:top w:val="single" w:sz="4" w:space="0" w:color="auto"/>
              <w:left w:val="single" w:sz="4" w:space="0" w:color="auto"/>
              <w:bottom w:val="nil"/>
              <w:right w:val="single" w:sz="4" w:space="0" w:color="auto"/>
            </w:tcBorders>
            <w:vAlign w:val="center"/>
            <w:hideMark/>
          </w:tcPr>
          <w:p w14:paraId="17DBC41D"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single" w:sz="4" w:space="0" w:color="auto"/>
              <w:left w:val="single" w:sz="4" w:space="0" w:color="auto"/>
              <w:bottom w:val="nil"/>
              <w:right w:val="single" w:sz="4" w:space="0" w:color="auto"/>
            </w:tcBorders>
            <w:vAlign w:val="center"/>
            <w:hideMark/>
          </w:tcPr>
          <w:p w14:paraId="64FF3D9C" w14:textId="77777777" w:rsidR="00F14167" w:rsidRPr="009615FD" w:rsidRDefault="00F14167" w:rsidP="00F14167">
            <w:pPr>
              <w:widowControl/>
              <w:jc w:val="left"/>
              <w:rPr>
                <w:rFonts w:ascii="Book Antiqua" w:hAnsi="Book Antiqua" w:cs="宋体"/>
                <w:kern w:val="0"/>
                <w:sz w:val="22"/>
              </w:rPr>
            </w:pPr>
          </w:p>
        </w:tc>
        <w:tc>
          <w:tcPr>
            <w:tcW w:w="3400" w:type="dxa"/>
            <w:tcBorders>
              <w:top w:val="single" w:sz="4" w:space="0" w:color="auto"/>
              <w:left w:val="nil"/>
              <w:bottom w:val="single" w:sz="4" w:space="0" w:color="auto"/>
              <w:right w:val="single" w:sz="4" w:space="0" w:color="auto"/>
            </w:tcBorders>
            <w:shd w:val="clear" w:color="000000" w:fill="FFFFFF"/>
            <w:vAlign w:val="center"/>
            <w:hideMark/>
          </w:tcPr>
          <w:p w14:paraId="2EEB88E7"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br/>
            </w:r>
            <w:r w:rsidRPr="009615FD">
              <w:rPr>
                <w:rFonts w:ascii="Book Antiqua" w:hAnsi="Book Antiqua" w:cs="Segoe UI"/>
                <w:kern w:val="0"/>
                <w:sz w:val="22"/>
              </w:rPr>
              <w:t>权利金变化</w:t>
            </w:r>
            <w:r w:rsidRPr="009615FD">
              <w:rPr>
                <w:rFonts w:ascii="Book Antiqua" w:hAnsi="Book Antiqua" w:cs="Segoe UI"/>
                <w:kern w:val="0"/>
                <w:sz w:val="22"/>
              </w:rPr>
              <w:t xml:space="preserve"> = -</w:t>
            </w:r>
            <w:r w:rsidRPr="009615FD">
              <w:rPr>
                <w:rFonts w:ascii="Book Antiqua" w:hAnsi="Book Antiqua" w:cs="Segoe UI"/>
                <w:kern w:val="0"/>
                <w:sz w:val="22"/>
              </w:rPr>
              <w:t>期权费</w:t>
            </w:r>
          </w:p>
        </w:tc>
        <w:tc>
          <w:tcPr>
            <w:tcW w:w="4440" w:type="dxa"/>
            <w:tcBorders>
              <w:top w:val="single" w:sz="4" w:space="0" w:color="auto"/>
              <w:left w:val="nil"/>
              <w:bottom w:val="single" w:sz="4" w:space="0" w:color="auto"/>
              <w:right w:val="single" w:sz="4" w:space="0" w:color="auto"/>
            </w:tcBorders>
            <w:shd w:val="clear" w:color="000000" w:fill="FFFFFF"/>
            <w:vAlign w:val="center"/>
            <w:hideMark/>
          </w:tcPr>
          <w:p w14:paraId="1CEFC9BB"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br/>
            </w:r>
            <w:r w:rsidRPr="009615FD">
              <w:rPr>
                <w:rFonts w:ascii="Book Antiqua" w:hAnsi="Book Antiqua" w:cs="Segoe UI"/>
                <w:kern w:val="0"/>
                <w:sz w:val="22"/>
              </w:rPr>
              <w:t>存续期权权利金</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w:t>
            </w:r>
            <w:r w:rsidRPr="009615FD">
              <w:rPr>
                <w:rFonts w:ascii="Book Antiqua" w:hAnsi="Book Antiqua" w:cs="Segoe UI"/>
                <w:kern w:val="0"/>
                <w:sz w:val="22"/>
              </w:rPr>
              <w:t>结算金额</w:t>
            </w:r>
            <w:r w:rsidRPr="009615FD">
              <w:rPr>
                <w:rFonts w:ascii="Book Antiqua" w:hAnsi="Book Antiqua" w:cs="Segoe UI"/>
                <w:kern w:val="0"/>
                <w:sz w:val="22"/>
              </w:rPr>
              <w:t xml:space="preserve"> - </w:t>
            </w:r>
            <w:r w:rsidRPr="009615FD">
              <w:rPr>
                <w:rFonts w:ascii="Book Antiqua" w:hAnsi="Book Antiqua" w:cs="Segoe UI"/>
                <w:kern w:val="0"/>
                <w:sz w:val="22"/>
              </w:rPr>
              <w:t>期权费</w:t>
            </w:r>
            <w:r w:rsidRPr="009615FD">
              <w:rPr>
                <w:rFonts w:ascii="Book Antiqua" w:hAnsi="Book Antiqua" w:cs="Segoe UI"/>
                <w:kern w:val="0"/>
                <w:sz w:val="22"/>
              </w:rPr>
              <w:t>)</w:t>
            </w:r>
          </w:p>
        </w:tc>
        <w:tc>
          <w:tcPr>
            <w:tcW w:w="2380" w:type="dxa"/>
            <w:tcBorders>
              <w:top w:val="single" w:sz="4" w:space="0" w:color="auto"/>
              <w:left w:val="nil"/>
              <w:bottom w:val="nil"/>
              <w:right w:val="single" w:sz="4" w:space="0" w:color="auto"/>
            </w:tcBorders>
            <w:shd w:val="clear" w:color="000000" w:fill="FFFFFF"/>
            <w:hideMark/>
          </w:tcPr>
          <w:p w14:paraId="361ACD2C"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结算金额可能为负</w:t>
            </w:r>
          </w:p>
        </w:tc>
      </w:tr>
      <w:tr w:rsidR="00F14167" w:rsidRPr="009615FD" w14:paraId="31F56AEE"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08EE0EC8"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保证金释放</w:t>
            </w:r>
          </w:p>
        </w:tc>
        <w:tc>
          <w:tcPr>
            <w:tcW w:w="1840" w:type="dxa"/>
            <w:vMerge/>
            <w:tcBorders>
              <w:top w:val="single" w:sz="4" w:space="0" w:color="auto"/>
              <w:left w:val="single" w:sz="4" w:space="0" w:color="auto"/>
              <w:bottom w:val="nil"/>
              <w:right w:val="single" w:sz="4" w:space="0" w:color="auto"/>
            </w:tcBorders>
            <w:vAlign w:val="center"/>
            <w:hideMark/>
          </w:tcPr>
          <w:p w14:paraId="2FB9B399"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single" w:sz="4" w:space="0" w:color="auto"/>
              <w:left w:val="single" w:sz="4" w:space="0" w:color="auto"/>
              <w:bottom w:val="nil"/>
              <w:right w:val="single" w:sz="4" w:space="0" w:color="auto"/>
            </w:tcBorders>
            <w:vAlign w:val="center"/>
            <w:hideMark/>
          </w:tcPr>
          <w:p w14:paraId="022BBD1E" w14:textId="77777777" w:rsidR="00F14167" w:rsidRPr="009615FD" w:rsidRDefault="00F14167" w:rsidP="00F14167">
            <w:pPr>
              <w:widowControl/>
              <w:jc w:val="left"/>
              <w:rPr>
                <w:rFonts w:ascii="Book Antiqua" w:hAnsi="Book Antiqua" w:cs="宋体"/>
                <w:kern w:val="0"/>
                <w:sz w:val="22"/>
              </w:rPr>
            </w:pPr>
          </w:p>
        </w:tc>
        <w:tc>
          <w:tcPr>
            <w:tcW w:w="3400" w:type="dxa"/>
            <w:tcBorders>
              <w:top w:val="nil"/>
              <w:left w:val="nil"/>
              <w:bottom w:val="single" w:sz="4" w:space="0" w:color="auto"/>
              <w:right w:val="single" w:sz="4" w:space="0" w:color="auto"/>
            </w:tcBorders>
            <w:shd w:val="clear" w:color="000000" w:fill="FFFFFF"/>
            <w:vAlign w:val="center"/>
            <w:hideMark/>
          </w:tcPr>
          <w:p w14:paraId="6302D4C7"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保证金减量</w:t>
            </w:r>
            <w:r w:rsidRPr="009615FD">
              <w:rPr>
                <w:rFonts w:ascii="Book Antiqua" w:hAnsi="Book Antiqua" w:cs="Segoe UI"/>
                <w:kern w:val="0"/>
                <w:sz w:val="22"/>
              </w:rPr>
              <w:br/>
            </w:r>
            <w:r w:rsidRPr="009615FD">
              <w:rPr>
                <w:rFonts w:ascii="Book Antiqua" w:hAnsi="Book Antiqua" w:cs="Segoe UI"/>
                <w:kern w:val="0"/>
                <w:sz w:val="22"/>
              </w:rPr>
              <w:t>保证金变化</w:t>
            </w:r>
            <w:r w:rsidRPr="009615FD">
              <w:rPr>
                <w:rFonts w:ascii="Book Antiqua" w:hAnsi="Book Antiqua" w:cs="Segoe UI"/>
                <w:kern w:val="0"/>
                <w:sz w:val="22"/>
              </w:rPr>
              <w:t xml:space="preserve"> = -</w:t>
            </w:r>
            <w:r w:rsidRPr="009615FD">
              <w:rPr>
                <w:rFonts w:ascii="Book Antiqua" w:hAnsi="Book Antiqua" w:cs="Segoe UI"/>
                <w:kern w:val="0"/>
                <w:sz w:val="22"/>
              </w:rPr>
              <w:t>保证金减量</w:t>
            </w:r>
          </w:p>
        </w:tc>
        <w:tc>
          <w:tcPr>
            <w:tcW w:w="4440" w:type="dxa"/>
            <w:tcBorders>
              <w:top w:val="nil"/>
              <w:left w:val="nil"/>
              <w:bottom w:val="single" w:sz="4" w:space="0" w:color="auto"/>
              <w:right w:val="single" w:sz="4" w:space="0" w:color="auto"/>
            </w:tcBorders>
            <w:shd w:val="clear" w:color="000000" w:fill="FFFFFF"/>
            <w:vAlign w:val="center"/>
            <w:hideMark/>
          </w:tcPr>
          <w:p w14:paraId="7EA9CEED"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保证金增量</w:t>
            </w:r>
            <w:r w:rsidRPr="009615FD">
              <w:rPr>
                <w:rFonts w:ascii="Book Antiqua" w:hAnsi="Book Antiqua" w:cs="Segoe UI"/>
                <w:kern w:val="0"/>
                <w:sz w:val="22"/>
              </w:rPr>
              <w:br/>
            </w:r>
            <w:r w:rsidRPr="009615FD">
              <w:rPr>
                <w:rFonts w:ascii="Book Antiqua" w:hAnsi="Book Antiqua" w:cs="Segoe UI"/>
                <w:kern w:val="0"/>
                <w:sz w:val="22"/>
              </w:rPr>
              <w:t>保证金变化</w:t>
            </w:r>
            <w:r w:rsidRPr="009615FD">
              <w:rPr>
                <w:rFonts w:ascii="Book Antiqua" w:hAnsi="Book Antiqua" w:cs="Segoe UI"/>
                <w:kern w:val="0"/>
                <w:sz w:val="22"/>
              </w:rPr>
              <w:t xml:space="preserve"> += </w:t>
            </w:r>
            <w:r w:rsidRPr="009615FD">
              <w:rPr>
                <w:rFonts w:ascii="Book Antiqua" w:hAnsi="Book Antiqua" w:cs="Segoe UI"/>
                <w:kern w:val="0"/>
                <w:sz w:val="22"/>
              </w:rPr>
              <w:t>保证金增量</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single" w:sz="4" w:space="0" w:color="auto"/>
              <w:left w:val="nil"/>
              <w:bottom w:val="nil"/>
              <w:right w:val="single" w:sz="4" w:space="0" w:color="auto"/>
            </w:tcBorders>
            <w:shd w:val="clear" w:color="000000" w:fill="FFFFFF"/>
            <w:hideMark/>
          </w:tcPr>
          <w:p w14:paraId="53745BDF"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4DD22058" w14:textId="77777777" w:rsidTr="00F14167">
        <w:trPr>
          <w:trHeight w:val="990"/>
        </w:trPr>
        <w:tc>
          <w:tcPr>
            <w:tcW w:w="3100" w:type="dxa"/>
            <w:tcBorders>
              <w:top w:val="single" w:sz="4" w:space="0" w:color="auto"/>
              <w:left w:val="single" w:sz="4" w:space="0" w:color="auto"/>
              <w:bottom w:val="nil"/>
              <w:right w:val="single" w:sz="4" w:space="0" w:color="auto"/>
            </w:tcBorders>
            <w:shd w:val="clear" w:color="000000" w:fill="FFFFFF"/>
            <w:hideMark/>
          </w:tcPr>
          <w:p w14:paraId="2F13FC09"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入金</w:t>
            </w:r>
          </w:p>
        </w:tc>
        <w:tc>
          <w:tcPr>
            <w:tcW w:w="1840" w:type="dxa"/>
            <w:vMerge/>
            <w:tcBorders>
              <w:top w:val="single" w:sz="4" w:space="0" w:color="auto"/>
              <w:left w:val="single" w:sz="4" w:space="0" w:color="auto"/>
              <w:bottom w:val="nil"/>
              <w:right w:val="single" w:sz="4" w:space="0" w:color="auto"/>
            </w:tcBorders>
            <w:vAlign w:val="center"/>
            <w:hideMark/>
          </w:tcPr>
          <w:p w14:paraId="2CB8BB5D"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single" w:sz="4" w:space="0" w:color="auto"/>
              <w:left w:val="single" w:sz="4" w:space="0" w:color="auto"/>
              <w:bottom w:val="nil"/>
              <w:right w:val="single" w:sz="4" w:space="0" w:color="auto"/>
            </w:tcBorders>
            <w:vAlign w:val="center"/>
            <w:hideMark/>
          </w:tcPr>
          <w:p w14:paraId="45F8AD4F" w14:textId="77777777" w:rsidR="00F14167" w:rsidRPr="009615FD" w:rsidRDefault="00F14167" w:rsidP="00F14167">
            <w:pPr>
              <w:widowControl/>
              <w:jc w:val="left"/>
              <w:rPr>
                <w:rFonts w:ascii="Book Antiqua" w:hAnsi="Book Antiqua" w:cs="宋体"/>
                <w:kern w:val="0"/>
                <w:sz w:val="22"/>
              </w:rPr>
            </w:pPr>
          </w:p>
        </w:tc>
        <w:tc>
          <w:tcPr>
            <w:tcW w:w="3400" w:type="dxa"/>
            <w:tcBorders>
              <w:top w:val="nil"/>
              <w:left w:val="nil"/>
              <w:bottom w:val="nil"/>
              <w:right w:val="single" w:sz="4" w:space="0" w:color="auto"/>
            </w:tcBorders>
            <w:shd w:val="clear" w:color="000000" w:fill="FFFFFF"/>
            <w:hideMark/>
          </w:tcPr>
          <w:p w14:paraId="701D9753"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现金流</w:t>
            </w:r>
            <w:r w:rsidRPr="009615FD">
              <w:rPr>
                <w:rFonts w:ascii="Book Antiqua" w:hAnsi="Book Antiqua" w:cs="Segoe UI"/>
                <w:kern w:val="0"/>
                <w:sz w:val="22"/>
              </w:rPr>
              <w:t xml:space="preserve"> = +</w:t>
            </w:r>
            <w:r w:rsidRPr="009615FD">
              <w:rPr>
                <w:rFonts w:ascii="Book Antiqua" w:hAnsi="Book Antiqua" w:cs="Segoe UI"/>
                <w:kern w:val="0"/>
                <w:sz w:val="22"/>
              </w:rPr>
              <w:t>入金金额</w:t>
            </w:r>
          </w:p>
        </w:tc>
        <w:tc>
          <w:tcPr>
            <w:tcW w:w="4440" w:type="dxa"/>
            <w:tcBorders>
              <w:top w:val="nil"/>
              <w:left w:val="nil"/>
              <w:bottom w:val="single" w:sz="4" w:space="0" w:color="auto"/>
              <w:right w:val="single" w:sz="4" w:space="0" w:color="auto"/>
            </w:tcBorders>
            <w:shd w:val="clear" w:color="000000" w:fill="FFFFFF"/>
            <w:vAlign w:val="center"/>
            <w:hideMark/>
          </w:tcPr>
          <w:p w14:paraId="3A432D02"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w:t>
            </w:r>
            <w:r w:rsidRPr="009615FD">
              <w:rPr>
                <w:rFonts w:ascii="Book Antiqua" w:hAnsi="Book Antiqua" w:cs="Segoe UI"/>
                <w:kern w:val="0"/>
                <w:sz w:val="22"/>
              </w:rPr>
              <w:t>现金余额</w:t>
            </w:r>
            <w:r w:rsidRPr="009615FD">
              <w:rPr>
                <w:rFonts w:ascii="Book Antiqua" w:hAnsi="Book Antiqua" w:cs="Segoe UI"/>
                <w:kern w:val="0"/>
                <w:sz w:val="22"/>
              </w:rPr>
              <w:t>+</w:t>
            </w:r>
            <w:r w:rsidRPr="009615FD">
              <w:rPr>
                <w:rFonts w:ascii="Book Antiqua" w:hAnsi="Book Antiqua" w:cs="Segoe UI"/>
                <w:kern w:val="0"/>
                <w:sz w:val="22"/>
              </w:rPr>
              <w:t>可用授信</w:t>
            </w:r>
            <w:r w:rsidRPr="009615FD">
              <w:rPr>
                <w:rFonts w:ascii="Book Antiqua" w:hAnsi="Book Antiqua" w:cs="Segoe UI"/>
                <w:kern w:val="0"/>
                <w:sz w:val="22"/>
              </w:rPr>
              <w:t>-</w:t>
            </w:r>
            <w:r w:rsidRPr="009615FD">
              <w:rPr>
                <w:rFonts w:ascii="Book Antiqua" w:hAnsi="Book Antiqua" w:cs="Segoe UI"/>
                <w:kern w:val="0"/>
                <w:sz w:val="22"/>
              </w:rPr>
              <w:t>负债</w:t>
            </w:r>
            <w:r w:rsidRPr="009615FD">
              <w:rPr>
                <w:rFonts w:ascii="Book Antiqua" w:hAnsi="Book Antiqua" w:cs="Segoe UI"/>
                <w:kern w:val="0"/>
                <w:sz w:val="22"/>
              </w:rPr>
              <w:t xml:space="preserve">) += </w:t>
            </w:r>
            <w:r w:rsidRPr="009615FD">
              <w:rPr>
                <w:rFonts w:ascii="Book Antiqua" w:hAnsi="Book Antiqua" w:cs="Segoe UI"/>
                <w:kern w:val="0"/>
                <w:sz w:val="22"/>
              </w:rPr>
              <w:t>入金金额</w:t>
            </w:r>
            <w:r w:rsidRPr="009615FD">
              <w:rPr>
                <w:rFonts w:ascii="Book Antiqua" w:hAnsi="Book Antiqua" w:cs="Segoe UI"/>
                <w:kern w:val="0"/>
                <w:sz w:val="22"/>
              </w:rPr>
              <w:br/>
            </w:r>
            <w:r w:rsidRPr="009615FD">
              <w:rPr>
                <w:rFonts w:ascii="Book Antiqua" w:hAnsi="Book Antiqua" w:cs="Segoe UI"/>
                <w:kern w:val="0"/>
                <w:sz w:val="22"/>
              </w:rPr>
              <w:t>总出入金</w:t>
            </w:r>
            <w:r w:rsidRPr="009615FD">
              <w:rPr>
                <w:rFonts w:ascii="Book Antiqua" w:hAnsi="Book Antiqua" w:cs="Segoe UI"/>
                <w:kern w:val="0"/>
                <w:sz w:val="22"/>
              </w:rPr>
              <w:t xml:space="preserve"> += </w:t>
            </w:r>
            <w:r w:rsidRPr="009615FD">
              <w:rPr>
                <w:rFonts w:ascii="Book Antiqua" w:hAnsi="Book Antiqua" w:cs="Segoe UI"/>
                <w:kern w:val="0"/>
                <w:sz w:val="22"/>
              </w:rPr>
              <w:t>入金金额</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single" w:sz="4" w:space="0" w:color="auto"/>
              <w:left w:val="nil"/>
              <w:bottom w:val="nil"/>
              <w:right w:val="single" w:sz="4" w:space="0" w:color="auto"/>
            </w:tcBorders>
            <w:shd w:val="clear" w:color="000000" w:fill="FFFFFF"/>
            <w:hideMark/>
          </w:tcPr>
          <w:p w14:paraId="3E228842"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132CC75F" w14:textId="77777777" w:rsidTr="00F14167">
        <w:trPr>
          <w:trHeight w:val="660"/>
        </w:trPr>
        <w:tc>
          <w:tcPr>
            <w:tcW w:w="3100" w:type="dxa"/>
            <w:tcBorders>
              <w:top w:val="single" w:sz="4" w:space="0" w:color="auto"/>
              <w:left w:val="single" w:sz="4" w:space="0" w:color="auto"/>
              <w:bottom w:val="single" w:sz="4" w:space="0" w:color="auto"/>
              <w:right w:val="single" w:sz="4" w:space="0" w:color="auto"/>
            </w:tcBorders>
            <w:shd w:val="clear" w:color="000000" w:fill="FFFFFF"/>
            <w:hideMark/>
          </w:tcPr>
          <w:p w14:paraId="112FBE0B"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增加授信总额</w:t>
            </w:r>
          </w:p>
        </w:tc>
        <w:tc>
          <w:tcPr>
            <w:tcW w:w="18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6F9A58F3"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不适用</w:t>
            </w:r>
          </w:p>
        </w:tc>
        <w:tc>
          <w:tcPr>
            <w:tcW w:w="36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0F5361E2"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不适用</w:t>
            </w:r>
          </w:p>
        </w:tc>
        <w:tc>
          <w:tcPr>
            <w:tcW w:w="3400" w:type="dxa"/>
            <w:tcBorders>
              <w:top w:val="single" w:sz="4" w:space="0" w:color="auto"/>
              <w:left w:val="nil"/>
              <w:bottom w:val="single" w:sz="4" w:space="0" w:color="auto"/>
              <w:right w:val="single" w:sz="4" w:space="0" w:color="auto"/>
            </w:tcBorders>
            <w:shd w:val="clear" w:color="000000" w:fill="FFFFFF"/>
            <w:vAlign w:val="center"/>
            <w:hideMark/>
          </w:tcPr>
          <w:p w14:paraId="0CDEDB78"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授信总额变化</w:t>
            </w:r>
            <w:r w:rsidRPr="009615FD">
              <w:rPr>
                <w:rFonts w:ascii="Book Antiqua" w:hAnsi="Book Antiqua" w:cs="Segoe UI"/>
                <w:kern w:val="0"/>
                <w:sz w:val="22"/>
              </w:rPr>
              <w:t xml:space="preserve"> = +</w:t>
            </w:r>
            <w:r w:rsidRPr="009615FD">
              <w:rPr>
                <w:rFonts w:ascii="Book Antiqua" w:hAnsi="Book Antiqua" w:cs="Segoe UI"/>
                <w:kern w:val="0"/>
                <w:sz w:val="22"/>
              </w:rPr>
              <w:t>增量</w:t>
            </w:r>
            <w:r w:rsidRPr="009615FD">
              <w:rPr>
                <w:rFonts w:ascii="Book Antiqua" w:hAnsi="Book Antiqua" w:cs="Segoe UI"/>
                <w:kern w:val="0"/>
                <w:sz w:val="22"/>
              </w:rPr>
              <w:br/>
            </w:r>
            <w:r w:rsidRPr="009615FD">
              <w:rPr>
                <w:rFonts w:ascii="Book Antiqua" w:hAnsi="Book Antiqua" w:cs="Segoe UI"/>
                <w:kern w:val="0"/>
                <w:sz w:val="22"/>
              </w:rPr>
              <w:t>可用授信变化</w:t>
            </w:r>
            <w:r w:rsidRPr="009615FD">
              <w:rPr>
                <w:rFonts w:ascii="Book Antiqua" w:hAnsi="Book Antiqua" w:cs="Segoe UI"/>
                <w:kern w:val="0"/>
                <w:sz w:val="22"/>
              </w:rPr>
              <w:t xml:space="preserve"> = +</w:t>
            </w:r>
            <w:r w:rsidRPr="009615FD">
              <w:rPr>
                <w:rFonts w:ascii="Book Antiqua" w:hAnsi="Book Antiqua" w:cs="Segoe UI"/>
                <w:kern w:val="0"/>
                <w:sz w:val="22"/>
              </w:rPr>
              <w:t>增量</w:t>
            </w:r>
          </w:p>
        </w:tc>
        <w:tc>
          <w:tcPr>
            <w:tcW w:w="4440" w:type="dxa"/>
            <w:tcBorders>
              <w:top w:val="nil"/>
              <w:left w:val="nil"/>
              <w:bottom w:val="single" w:sz="4" w:space="0" w:color="auto"/>
              <w:right w:val="single" w:sz="4" w:space="0" w:color="auto"/>
            </w:tcBorders>
            <w:shd w:val="clear" w:color="000000" w:fill="FFFFFF"/>
            <w:vAlign w:val="center"/>
            <w:hideMark/>
          </w:tcPr>
          <w:p w14:paraId="5C963F31"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已用授信</w:t>
            </w:r>
            <w:r w:rsidRPr="009615FD">
              <w:rPr>
                <w:rFonts w:ascii="Book Antiqua" w:hAnsi="Book Antiqua" w:cs="Segoe UI"/>
                <w:kern w:val="0"/>
                <w:sz w:val="22"/>
              </w:rPr>
              <w:t xml:space="preserve"> += 0</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single" w:sz="4" w:space="0" w:color="auto"/>
              <w:left w:val="nil"/>
              <w:bottom w:val="single" w:sz="4" w:space="0" w:color="auto"/>
              <w:right w:val="single" w:sz="4" w:space="0" w:color="auto"/>
            </w:tcBorders>
            <w:shd w:val="clear" w:color="000000" w:fill="FFFFFF"/>
            <w:hideMark/>
          </w:tcPr>
          <w:p w14:paraId="0B032846"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r w:rsidR="00F14167" w:rsidRPr="009615FD" w14:paraId="6C7C4E98" w14:textId="77777777" w:rsidTr="00F14167">
        <w:trPr>
          <w:trHeight w:val="660"/>
        </w:trPr>
        <w:tc>
          <w:tcPr>
            <w:tcW w:w="3100" w:type="dxa"/>
            <w:tcBorders>
              <w:top w:val="nil"/>
              <w:left w:val="single" w:sz="4" w:space="0" w:color="auto"/>
              <w:bottom w:val="single" w:sz="4" w:space="0" w:color="auto"/>
              <w:right w:val="single" w:sz="4" w:space="0" w:color="auto"/>
            </w:tcBorders>
            <w:shd w:val="clear" w:color="000000" w:fill="FFFFFF"/>
            <w:hideMark/>
          </w:tcPr>
          <w:p w14:paraId="37E934FE"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lastRenderedPageBreak/>
              <w:t>减小授信总额</w:t>
            </w:r>
          </w:p>
        </w:tc>
        <w:tc>
          <w:tcPr>
            <w:tcW w:w="1840" w:type="dxa"/>
            <w:vMerge/>
            <w:tcBorders>
              <w:top w:val="single" w:sz="4" w:space="0" w:color="auto"/>
              <w:left w:val="single" w:sz="4" w:space="0" w:color="auto"/>
              <w:bottom w:val="single" w:sz="4" w:space="0" w:color="auto"/>
              <w:right w:val="single" w:sz="4" w:space="0" w:color="auto"/>
            </w:tcBorders>
            <w:vAlign w:val="center"/>
            <w:hideMark/>
          </w:tcPr>
          <w:p w14:paraId="08A2D7EF" w14:textId="77777777" w:rsidR="00F14167" w:rsidRPr="009615FD" w:rsidRDefault="00F14167" w:rsidP="00F14167">
            <w:pPr>
              <w:widowControl/>
              <w:jc w:val="left"/>
              <w:rPr>
                <w:rFonts w:ascii="Book Antiqua" w:hAnsi="Book Antiqua" w:cs="Segoe UI"/>
                <w:kern w:val="0"/>
                <w:sz w:val="22"/>
              </w:rPr>
            </w:pPr>
          </w:p>
        </w:tc>
        <w:tc>
          <w:tcPr>
            <w:tcW w:w="3640" w:type="dxa"/>
            <w:vMerge/>
            <w:tcBorders>
              <w:top w:val="single" w:sz="4" w:space="0" w:color="auto"/>
              <w:left w:val="single" w:sz="4" w:space="0" w:color="auto"/>
              <w:bottom w:val="single" w:sz="4" w:space="0" w:color="auto"/>
              <w:right w:val="single" w:sz="4" w:space="0" w:color="auto"/>
            </w:tcBorders>
            <w:vAlign w:val="center"/>
            <w:hideMark/>
          </w:tcPr>
          <w:p w14:paraId="6A428F43" w14:textId="77777777" w:rsidR="00F14167" w:rsidRPr="009615FD" w:rsidRDefault="00F14167" w:rsidP="00F14167">
            <w:pPr>
              <w:widowControl/>
              <w:jc w:val="left"/>
              <w:rPr>
                <w:rFonts w:ascii="Book Antiqua" w:hAnsi="Book Antiqua" w:cs="Segoe UI"/>
                <w:kern w:val="0"/>
                <w:sz w:val="22"/>
              </w:rPr>
            </w:pPr>
          </w:p>
        </w:tc>
        <w:tc>
          <w:tcPr>
            <w:tcW w:w="3400" w:type="dxa"/>
            <w:tcBorders>
              <w:top w:val="nil"/>
              <w:left w:val="nil"/>
              <w:bottom w:val="single" w:sz="4" w:space="0" w:color="auto"/>
              <w:right w:val="single" w:sz="4" w:space="0" w:color="auto"/>
            </w:tcBorders>
            <w:shd w:val="clear" w:color="000000" w:fill="FFFFFF"/>
            <w:vAlign w:val="center"/>
            <w:hideMark/>
          </w:tcPr>
          <w:p w14:paraId="167EFA53"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授信总额变化</w:t>
            </w:r>
            <w:r w:rsidRPr="009615FD">
              <w:rPr>
                <w:rFonts w:ascii="Book Antiqua" w:hAnsi="Book Antiqua" w:cs="Segoe UI"/>
                <w:kern w:val="0"/>
                <w:sz w:val="22"/>
              </w:rPr>
              <w:t xml:space="preserve"> = -</w:t>
            </w:r>
            <w:r w:rsidRPr="009615FD">
              <w:rPr>
                <w:rFonts w:ascii="Book Antiqua" w:hAnsi="Book Antiqua" w:cs="Segoe UI"/>
                <w:kern w:val="0"/>
                <w:sz w:val="22"/>
              </w:rPr>
              <w:t>减量</w:t>
            </w:r>
            <w:r w:rsidRPr="009615FD">
              <w:rPr>
                <w:rFonts w:ascii="Book Antiqua" w:hAnsi="Book Antiqua" w:cs="Segoe UI"/>
                <w:kern w:val="0"/>
                <w:sz w:val="22"/>
              </w:rPr>
              <w:br/>
            </w:r>
            <w:r w:rsidRPr="009615FD">
              <w:rPr>
                <w:rFonts w:ascii="Book Antiqua" w:hAnsi="Book Antiqua" w:cs="Segoe UI"/>
                <w:kern w:val="0"/>
                <w:sz w:val="22"/>
              </w:rPr>
              <w:t>可用授信变化</w:t>
            </w:r>
            <w:r w:rsidRPr="009615FD">
              <w:rPr>
                <w:rFonts w:ascii="Book Antiqua" w:hAnsi="Book Antiqua" w:cs="Segoe UI"/>
                <w:kern w:val="0"/>
                <w:sz w:val="22"/>
              </w:rPr>
              <w:t xml:space="preserve"> = -</w:t>
            </w:r>
            <w:r w:rsidRPr="009615FD">
              <w:rPr>
                <w:rFonts w:ascii="Book Antiqua" w:hAnsi="Book Antiqua" w:cs="Segoe UI"/>
                <w:kern w:val="0"/>
                <w:sz w:val="22"/>
              </w:rPr>
              <w:t>减量</w:t>
            </w:r>
          </w:p>
        </w:tc>
        <w:tc>
          <w:tcPr>
            <w:tcW w:w="4440" w:type="dxa"/>
            <w:tcBorders>
              <w:top w:val="nil"/>
              <w:left w:val="nil"/>
              <w:bottom w:val="single" w:sz="4" w:space="0" w:color="auto"/>
              <w:right w:val="single" w:sz="4" w:space="0" w:color="auto"/>
            </w:tcBorders>
            <w:shd w:val="clear" w:color="000000" w:fill="FFFFFF"/>
            <w:vAlign w:val="center"/>
            <w:hideMark/>
          </w:tcPr>
          <w:p w14:paraId="2055F4BB"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已用授信</w:t>
            </w:r>
            <w:r w:rsidRPr="009615FD">
              <w:rPr>
                <w:rFonts w:ascii="Book Antiqua" w:hAnsi="Book Antiqua" w:cs="Segoe UI"/>
                <w:kern w:val="0"/>
                <w:sz w:val="22"/>
              </w:rPr>
              <w:t xml:space="preserve"> += 0</w:t>
            </w:r>
            <w:r w:rsidRPr="009615FD">
              <w:rPr>
                <w:rFonts w:ascii="Book Antiqua" w:hAnsi="Book Antiqua" w:cs="Segoe UI"/>
                <w:kern w:val="0"/>
                <w:sz w:val="22"/>
              </w:rPr>
              <w:br/>
            </w:r>
            <w:r w:rsidRPr="009615FD">
              <w:rPr>
                <w:rFonts w:ascii="Book Antiqua" w:hAnsi="Book Antiqua" w:cs="Segoe UI"/>
                <w:kern w:val="0"/>
                <w:sz w:val="22"/>
              </w:rPr>
              <w:t>实现盈亏</w:t>
            </w:r>
            <w:r w:rsidRPr="009615FD">
              <w:rPr>
                <w:rFonts w:ascii="Book Antiqua" w:hAnsi="Book Antiqua" w:cs="Segoe UI"/>
                <w:kern w:val="0"/>
                <w:sz w:val="22"/>
              </w:rPr>
              <w:t xml:space="preserve"> += 0</w:t>
            </w:r>
          </w:p>
        </w:tc>
        <w:tc>
          <w:tcPr>
            <w:tcW w:w="2380" w:type="dxa"/>
            <w:tcBorders>
              <w:top w:val="nil"/>
              <w:left w:val="nil"/>
              <w:bottom w:val="single" w:sz="4" w:space="0" w:color="auto"/>
              <w:right w:val="single" w:sz="4" w:space="0" w:color="auto"/>
            </w:tcBorders>
            <w:shd w:val="clear" w:color="000000" w:fill="FFFFFF"/>
            <w:hideMark/>
          </w:tcPr>
          <w:p w14:paraId="1C9A74B7" w14:textId="77777777" w:rsidR="00F14167" w:rsidRPr="009615FD" w:rsidRDefault="00F14167" w:rsidP="00F14167">
            <w:pPr>
              <w:widowControl/>
              <w:jc w:val="left"/>
              <w:rPr>
                <w:rFonts w:ascii="Book Antiqua" w:hAnsi="Book Antiqua" w:cs="Segoe UI"/>
                <w:kern w:val="0"/>
                <w:sz w:val="22"/>
              </w:rPr>
            </w:pPr>
            <w:r w:rsidRPr="009615FD">
              <w:rPr>
                <w:rFonts w:ascii="Book Antiqua" w:hAnsi="Book Antiqua" w:cs="Segoe UI"/>
                <w:kern w:val="0"/>
                <w:sz w:val="22"/>
              </w:rPr>
              <w:t xml:space="preserve">　</w:t>
            </w:r>
          </w:p>
        </w:tc>
      </w:tr>
    </w:tbl>
    <w:p w14:paraId="50CC6F16" w14:textId="77777777" w:rsidR="00492384" w:rsidRPr="009615FD" w:rsidRDefault="00492384" w:rsidP="00DB2B39">
      <w:pPr>
        <w:jc w:val="left"/>
        <w:rPr>
          <w:rFonts w:ascii="Book Antiqua" w:hAnsi="Book Antiqua"/>
        </w:rPr>
      </w:pPr>
    </w:p>
    <w:p w14:paraId="6D7CCF27" w14:textId="3BAF21E5" w:rsidR="00DE571C" w:rsidRPr="009615FD" w:rsidRDefault="00DE571C" w:rsidP="00DE571C">
      <w:pPr>
        <w:pStyle w:val="2"/>
        <w:numPr>
          <w:ilvl w:val="1"/>
          <w:numId w:val="13"/>
        </w:numPr>
        <w:rPr>
          <w:rFonts w:ascii="Book Antiqua" w:hAnsi="Book Antiqua"/>
        </w:rPr>
      </w:pPr>
      <w:bookmarkStart w:id="69" w:name="_Toc8158115"/>
      <w:r w:rsidRPr="009615FD">
        <w:rPr>
          <w:rFonts w:ascii="Book Antiqua" w:hAnsi="Book Antiqua"/>
        </w:rPr>
        <w:t>财务出入金管理</w:t>
      </w:r>
      <w:bookmarkEnd w:id="69"/>
    </w:p>
    <w:p w14:paraId="7BE5F325" w14:textId="0B1A1506" w:rsidR="005311E1" w:rsidRPr="009615FD" w:rsidRDefault="005311E1" w:rsidP="005311E1">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w:t>
      </w:r>
      <w:r w:rsidR="00AF2A23" w:rsidRPr="009615FD">
        <w:rPr>
          <w:rFonts w:ascii="Book Antiqua" w:hAnsi="Book Antiqua"/>
        </w:rPr>
        <w:t>财务出入金管理</w:t>
      </w:r>
      <w:r w:rsidRPr="009615FD">
        <w:rPr>
          <w:rFonts w:ascii="Book Antiqua" w:hAnsi="Book Antiqua"/>
        </w:rPr>
        <w:t>】中，</w:t>
      </w:r>
      <w:r w:rsidR="00A9551C" w:rsidRPr="009615FD">
        <w:rPr>
          <w:rFonts w:ascii="Book Antiqua" w:hAnsi="Book Antiqua"/>
        </w:rPr>
        <w:t>即可查看该交易对手下的</w:t>
      </w:r>
      <w:r w:rsidR="00632D05" w:rsidRPr="009615FD">
        <w:rPr>
          <w:rFonts w:ascii="Book Antiqua" w:hAnsi="Book Antiqua"/>
        </w:rPr>
        <w:t>财务</w:t>
      </w:r>
      <w:r w:rsidR="00A9551C" w:rsidRPr="009615FD">
        <w:rPr>
          <w:rFonts w:ascii="Book Antiqua" w:hAnsi="Book Antiqua"/>
        </w:rPr>
        <w:t>资金流水数据</w:t>
      </w:r>
      <w:r w:rsidR="00786940" w:rsidRPr="009615FD">
        <w:rPr>
          <w:rFonts w:ascii="Book Antiqua" w:hAnsi="Book Antiqua"/>
        </w:rPr>
        <w:t>，如图</w:t>
      </w:r>
      <w:r w:rsidR="00786940" w:rsidRPr="009615FD">
        <w:rPr>
          <w:rFonts w:ascii="Book Antiqua" w:hAnsi="Book Antiqua"/>
        </w:rPr>
        <w:t>4-7-1</w:t>
      </w:r>
      <w:r w:rsidR="00632D05" w:rsidRPr="009615FD">
        <w:rPr>
          <w:rFonts w:ascii="Book Antiqua" w:hAnsi="Book Antiqua"/>
        </w:rPr>
        <w:t>。</w:t>
      </w:r>
      <w:r w:rsidR="00A9551C" w:rsidRPr="009615FD">
        <w:rPr>
          <w:rFonts w:ascii="Book Antiqua" w:hAnsi="Book Antiqua"/>
        </w:rPr>
        <w:t>点击左</w:t>
      </w:r>
      <w:r w:rsidR="007E0503" w:rsidRPr="009615FD">
        <w:rPr>
          <w:rFonts w:ascii="Book Antiqua" w:hAnsi="Book Antiqua"/>
        </w:rPr>
        <w:t>上角</w:t>
      </w:r>
      <w:r w:rsidR="00A9551C" w:rsidRPr="009615FD">
        <w:rPr>
          <w:rFonts w:ascii="Book Antiqua" w:hAnsi="Book Antiqua"/>
        </w:rPr>
        <w:t>的</w:t>
      </w:r>
      <w:r w:rsidR="00A9551C" w:rsidRPr="009615FD">
        <w:rPr>
          <w:rFonts w:ascii="Book Antiqua" w:hAnsi="Book Antiqua"/>
          <w:bdr w:val="single" w:sz="4" w:space="0" w:color="auto"/>
          <w:shd w:val="pct15" w:color="auto" w:fill="FFFFFF"/>
        </w:rPr>
        <w:t>资金录入</w:t>
      </w:r>
      <w:r w:rsidR="00A9551C" w:rsidRPr="009615FD">
        <w:rPr>
          <w:rFonts w:ascii="Book Antiqua" w:hAnsi="Book Antiqua"/>
        </w:rPr>
        <w:t>按钮，如图</w:t>
      </w:r>
      <w:r w:rsidR="00A9551C" w:rsidRPr="009615FD">
        <w:rPr>
          <w:rFonts w:ascii="Book Antiqua" w:hAnsi="Book Antiqua"/>
        </w:rPr>
        <w:t>4-</w:t>
      </w:r>
      <w:r w:rsidR="00881EE6" w:rsidRPr="009615FD">
        <w:rPr>
          <w:rFonts w:ascii="Book Antiqua" w:hAnsi="Book Antiqua"/>
        </w:rPr>
        <w:t>7-</w:t>
      </w:r>
      <w:r w:rsidR="00786940" w:rsidRPr="009615FD">
        <w:rPr>
          <w:rFonts w:ascii="Book Antiqua" w:hAnsi="Book Antiqua"/>
        </w:rPr>
        <w:t>2</w:t>
      </w:r>
      <w:r w:rsidR="00A9551C" w:rsidRPr="009615FD">
        <w:rPr>
          <w:rFonts w:ascii="Book Antiqua" w:hAnsi="Book Antiqua"/>
        </w:rPr>
        <w:t>所示，即可新录入一笔交易资金流水</w:t>
      </w:r>
      <w:r w:rsidR="00F65BC0" w:rsidRPr="009615FD">
        <w:rPr>
          <w:rFonts w:ascii="Book Antiqua" w:hAnsi="Book Antiqua"/>
        </w:rPr>
        <w:t>，点击</w:t>
      </w:r>
      <w:r w:rsidR="00F65BC0" w:rsidRPr="009615FD">
        <w:rPr>
          <w:rFonts w:ascii="Book Antiqua" w:hAnsi="Book Antiqua"/>
          <w:bdr w:val="single" w:sz="4" w:space="0" w:color="auto"/>
          <w:shd w:val="pct15" w:color="auto" w:fill="FFFFFF"/>
        </w:rPr>
        <w:t>确认</w:t>
      </w:r>
      <w:r w:rsidR="00F65BC0" w:rsidRPr="009615FD">
        <w:rPr>
          <w:rFonts w:ascii="Book Antiqua" w:hAnsi="Book Antiqua"/>
        </w:rPr>
        <w:t>按钮即</w:t>
      </w:r>
      <w:r w:rsidR="00565098" w:rsidRPr="009615FD">
        <w:rPr>
          <w:rFonts w:ascii="Book Antiqua" w:hAnsi="Book Antiqua"/>
        </w:rPr>
        <w:t>进入流程审批，审批完成后进入财务的出入金管理中</w:t>
      </w:r>
      <w:r w:rsidR="00F971B0" w:rsidRPr="009615FD">
        <w:rPr>
          <w:rFonts w:ascii="Book Antiqua" w:hAnsi="Book Antiqua"/>
        </w:rPr>
        <w:t>（具体流程操作，详见第八章）</w:t>
      </w:r>
      <w:r w:rsidR="00F65BC0" w:rsidRPr="009615FD">
        <w:rPr>
          <w:rFonts w:ascii="Book Antiqua" w:hAnsi="Book Antiqua"/>
        </w:rPr>
        <w:t>，点击</w:t>
      </w:r>
      <w:r w:rsidR="00F65BC0" w:rsidRPr="009615FD">
        <w:rPr>
          <w:rFonts w:ascii="Book Antiqua" w:hAnsi="Book Antiqua"/>
          <w:bdr w:val="single" w:sz="4" w:space="0" w:color="auto"/>
          <w:shd w:val="pct15" w:color="auto" w:fill="FFFFFF"/>
        </w:rPr>
        <w:t>取消</w:t>
      </w:r>
      <w:r w:rsidR="00F65BC0" w:rsidRPr="009615FD">
        <w:rPr>
          <w:rFonts w:ascii="Book Antiqua" w:hAnsi="Book Antiqua"/>
        </w:rPr>
        <w:t>按钮即可取消操作</w:t>
      </w:r>
      <w:r w:rsidR="00C71631" w:rsidRPr="009615FD">
        <w:rPr>
          <w:rFonts w:ascii="Book Antiqua" w:hAnsi="Book Antiqua"/>
        </w:rPr>
        <w:t>；</w:t>
      </w:r>
    </w:p>
    <w:p w14:paraId="6D6F8A44" w14:textId="77777777" w:rsidR="008667E6" w:rsidRPr="009615FD" w:rsidRDefault="008667E6" w:rsidP="005311E1">
      <w:pPr>
        <w:rPr>
          <w:rFonts w:ascii="Book Antiqua" w:hAnsi="Book Antiqua"/>
        </w:rPr>
      </w:pPr>
    </w:p>
    <w:p w14:paraId="16BB786E" w14:textId="02A53AA9" w:rsidR="00BA29F1" w:rsidRPr="009615FD" w:rsidRDefault="00881EE6" w:rsidP="00DB2B39">
      <w:pPr>
        <w:jc w:val="left"/>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5116EC12" wp14:editId="296E134A">
            <wp:extent cx="5274310" cy="238442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84425"/>
                    </a:xfrm>
                    <a:prstGeom prst="rect">
                      <a:avLst/>
                    </a:prstGeom>
                  </pic:spPr>
                </pic:pic>
              </a:graphicData>
            </a:graphic>
          </wp:inline>
        </w:drawing>
      </w:r>
    </w:p>
    <w:p w14:paraId="259AA1F7" w14:textId="4FB5CE4F" w:rsidR="00C32838" w:rsidRPr="009615FD" w:rsidRDefault="00C32838" w:rsidP="00C32838">
      <w:pPr>
        <w:jc w:val="center"/>
        <w:rPr>
          <w:rFonts w:ascii="Book Antiqua" w:hAnsi="Book Antiqua"/>
        </w:rPr>
      </w:pPr>
      <w:r w:rsidRPr="009615FD">
        <w:rPr>
          <w:rFonts w:ascii="Book Antiqua" w:hAnsi="Book Antiqua"/>
        </w:rPr>
        <w:t>图</w:t>
      </w:r>
      <w:r w:rsidRPr="009615FD">
        <w:rPr>
          <w:rFonts w:ascii="Book Antiqua" w:hAnsi="Book Antiqua"/>
        </w:rPr>
        <w:t xml:space="preserve"> 4-</w:t>
      </w:r>
      <w:r w:rsidR="00786940" w:rsidRPr="009615FD">
        <w:rPr>
          <w:rFonts w:ascii="Book Antiqua" w:hAnsi="Book Antiqua"/>
        </w:rPr>
        <w:t>7-1</w:t>
      </w:r>
    </w:p>
    <w:p w14:paraId="55F7F5D9" w14:textId="1AA58898" w:rsidR="00C32838" w:rsidRPr="009615FD" w:rsidRDefault="00C32838" w:rsidP="00DB2B39">
      <w:pPr>
        <w:jc w:val="left"/>
        <w:rPr>
          <w:rFonts w:ascii="Book Antiqua" w:hAnsi="Book Antiqua"/>
        </w:rPr>
      </w:pPr>
      <w:r w:rsidRPr="009615FD">
        <w:rPr>
          <w:rFonts w:ascii="Book Antiqua" w:hAnsi="Book Antiqua"/>
          <w:noProof/>
        </w:rPr>
        <w:drawing>
          <wp:inline distT="0" distB="0" distL="0" distR="0" wp14:anchorId="15256DB1" wp14:editId="0992D84E">
            <wp:extent cx="5274310" cy="280289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02890"/>
                    </a:xfrm>
                    <a:prstGeom prst="rect">
                      <a:avLst/>
                    </a:prstGeom>
                  </pic:spPr>
                </pic:pic>
              </a:graphicData>
            </a:graphic>
          </wp:inline>
        </w:drawing>
      </w:r>
    </w:p>
    <w:p w14:paraId="5B75F5E0" w14:textId="0CB87BC1" w:rsidR="00C32838" w:rsidRPr="009615FD" w:rsidRDefault="00C32838" w:rsidP="00C32838">
      <w:pPr>
        <w:jc w:val="center"/>
        <w:rPr>
          <w:rFonts w:ascii="Book Antiqua" w:hAnsi="Book Antiqua"/>
        </w:rPr>
      </w:pPr>
      <w:r w:rsidRPr="009615FD">
        <w:rPr>
          <w:rFonts w:ascii="Book Antiqua" w:hAnsi="Book Antiqua"/>
        </w:rPr>
        <w:lastRenderedPageBreak/>
        <w:t>图</w:t>
      </w:r>
      <w:r w:rsidRPr="009615FD">
        <w:rPr>
          <w:rFonts w:ascii="Book Antiqua" w:hAnsi="Book Antiqua"/>
        </w:rPr>
        <w:t xml:space="preserve"> 4-</w:t>
      </w:r>
      <w:r w:rsidR="00786940" w:rsidRPr="009615FD">
        <w:rPr>
          <w:rFonts w:ascii="Book Antiqua" w:hAnsi="Book Antiqua"/>
        </w:rPr>
        <w:t>7-2</w:t>
      </w:r>
    </w:p>
    <w:p w14:paraId="319BA320" w14:textId="64FBAD9B" w:rsidR="00C71631" w:rsidRPr="009615FD" w:rsidRDefault="00C71631" w:rsidP="00C71631">
      <w:pPr>
        <w:jc w:val="left"/>
        <w:rPr>
          <w:rFonts w:ascii="Book Antiqua" w:hAnsi="Book Antiqua"/>
          <w:b/>
        </w:rPr>
      </w:pPr>
      <w:r w:rsidRPr="009615FD">
        <w:rPr>
          <w:rFonts w:ascii="Book Antiqua" w:hAnsi="Book Antiqua"/>
          <w:b/>
        </w:rPr>
        <w:t>字段说明：</w:t>
      </w:r>
    </w:p>
    <w:tbl>
      <w:tblPr>
        <w:tblW w:w="9660" w:type="dxa"/>
        <w:tblLook w:val="04A0" w:firstRow="1" w:lastRow="0" w:firstColumn="1" w:lastColumn="0" w:noHBand="0" w:noVBand="1"/>
      </w:tblPr>
      <w:tblGrid>
        <w:gridCol w:w="1080"/>
        <w:gridCol w:w="2560"/>
        <w:gridCol w:w="6020"/>
      </w:tblGrid>
      <w:tr w:rsidR="008628AB" w:rsidRPr="009615FD" w14:paraId="466F038C" w14:textId="77777777" w:rsidTr="008628AB">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14F8FB10" w14:textId="77777777" w:rsidR="008628AB" w:rsidRPr="009615FD" w:rsidRDefault="008628AB" w:rsidP="008628A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560" w:type="dxa"/>
            <w:tcBorders>
              <w:top w:val="single" w:sz="4" w:space="0" w:color="auto"/>
              <w:left w:val="nil"/>
              <w:bottom w:val="single" w:sz="4" w:space="0" w:color="auto"/>
              <w:right w:val="single" w:sz="4" w:space="0" w:color="auto"/>
            </w:tcBorders>
            <w:shd w:val="clear" w:color="000000" w:fill="A6A6A6"/>
            <w:noWrap/>
            <w:vAlign w:val="bottom"/>
            <w:hideMark/>
          </w:tcPr>
          <w:p w14:paraId="2EC456FA" w14:textId="77777777" w:rsidR="008628AB" w:rsidRPr="009615FD" w:rsidRDefault="008628AB" w:rsidP="008628A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6020" w:type="dxa"/>
            <w:tcBorders>
              <w:top w:val="single" w:sz="4" w:space="0" w:color="auto"/>
              <w:left w:val="nil"/>
              <w:bottom w:val="single" w:sz="4" w:space="0" w:color="auto"/>
              <w:right w:val="single" w:sz="4" w:space="0" w:color="auto"/>
            </w:tcBorders>
            <w:shd w:val="clear" w:color="000000" w:fill="A6A6A6"/>
            <w:vAlign w:val="bottom"/>
            <w:hideMark/>
          </w:tcPr>
          <w:p w14:paraId="3D497735" w14:textId="77777777" w:rsidR="008628AB" w:rsidRPr="009615FD" w:rsidRDefault="008628AB" w:rsidP="008628A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8628AB" w:rsidRPr="009615FD" w14:paraId="7A0F55E4"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BE7DCCA"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560" w:type="dxa"/>
            <w:tcBorders>
              <w:top w:val="nil"/>
              <w:left w:val="nil"/>
              <w:bottom w:val="single" w:sz="4" w:space="0" w:color="auto"/>
              <w:right w:val="single" w:sz="4" w:space="0" w:color="auto"/>
            </w:tcBorders>
            <w:shd w:val="clear" w:color="auto" w:fill="auto"/>
            <w:noWrap/>
            <w:vAlign w:val="bottom"/>
            <w:hideMark/>
          </w:tcPr>
          <w:p w14:paraId="790DFD6F"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6020" w:type="dxa"/>
            <w:tcBorders>
              <w:top w:val="nil"/>
              <w:left w:val="nil"/>
              <w:bottom w:val="single" w:sz="4" w:space="0" w:color="auto"/>
              <w:right w:val="single" w:sz="4" w:space="0" w:color="auto"/>
            </w:tcBorders>
            <w:shd w:val="clear" w:color="auto" w:fill="auto"/>
            <w:vAlign w:val="bottom"/>
            <w:hideMark/>
          </w:tcPr>
          <w:p w14:paraId="28C0732D"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选择交易对手的名称</w:t>
            </w:r>
          </w:p>
        </w:tc>
      </w:tr>
      <w:tr w:rsidR="008628AB" w:rsidRPr="009615FD" w14:paraId="1AD1D6EA"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95F1626"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560" w:type="dxa"/>
            <w:tcBorders>
              <w:top w:val="nil"/>
              <w:left w:val="nil"/>
              <w:bottom w:val="single" w:sz="4" w:space="0" w:color="auto"/>
              <w:right w:val="single" w:sz="4" w:space="0" w:color="auto"/>
            </w:tcBorders>
            <w:shd w:val="clear" w:color="auto" w:fill="auto"/>
            <w:noWrap/>
            <w:vAlign w:val="bottom"/>
            <w:hideMark/>
          </w:tcPr>
          <w:p w14:paraId="0FE16F46"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交易对手银行账号</w:t>
            </w:r>
          </w:p>
        </w:tc>
        <w:tc>
          <w:tcPr>
            <w:tcW w:w="6020" w:type="dxa"/>
            <w:tcBorders>
              <w:top w:val="nil"/>
              <w:left w:val="nil"/>
              <w:bottom w:val="single" w:sz="4" w:space="0" w:color="auto"/>
              <w:right w:val="single" w:sz="4" w:space="0" w:color="auto"/>
            </w:tcBorders>
            <w:shd w:val="clear" w:color="auto" w:fill="auto"/>
            <w:vAlign w:val="bottom"/>
            <w:hideMark/>
          </w:tcPr>
          <w:p w14:paraId="56767E23"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选择资金录入到该交易对手下的银行账号</w:t>
            </w:r>
          </w:p>
        </w:tc>
      </w:tr>
      <w:tr w:rsidR="008628AB" w:rsidRPr="009615FD" w14:paraId="3AE332DC"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F2E8C72"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560" w:type="dxa"/>
            <w:tcBorders>
              <w:top w:val="nil"/>
              <w:left w:val="nil"/>
              <w:bottom w:val="single" w:sz="4" w:space="0" w:color="auto"/>
              <w:right w:val="single" w:sz="4" w:space="0" w:color="auto"/>
            </w:tcBorders>
            <w:shd w:val="clear" w:color="auto" w:fill="auto"/>
            <w:noWrap/>
            <w:vAlign w:val="bottom"/>
            <w:hideMark/>
          </w:tcPr>
          <w:p w14:paraId="37CEEF85"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序列号</w:t>
            </w:r>
          </w:p>
        </w:tc>
        <w:tc>
          <w:tcPr>
            <w:tcW w:w="6020" w:type="dxa"/>
            <w:tcBorders>
              <w:top w:val="nil"/>
              <w:left w:val="nil"/>
              <w:bottom w:val="single" w:sz="4" w:space="0" w:color="auto"/>
              <w:right w:val="single" w:sz="4" w:space="0" w:color="auto"/>
            </w:tcBorders>
            <w:shd w:val="clear" w:color="auto" w:fill="auto"/>
            <w:vAlign w:val="bottom"/>
            <w:hideMark/>
          </w:tcPr>
          <w:p w14:paraId="18C78FC5"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记录资金录入的顺序</w:t>
            </w:r>
          </w:p>
        </w:tc>
      </w:tr>
      <w:tr w:rsidR="008628AB" w:rsidRPr="009615FD" w14:paraId="04903F43"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92307E6"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560" w:type="dxa"/>
            <w:tcBorders>
              <w:top w:val="nil"/>
              <w:left w:val="nil"/>
              <w:bottom w:val="single" w:sz="4" w:space="0" w:color="auto"/>
              <w:right w:val="single" w:sz="4" w:space="0" w:color="auto"/>
            </w:tcBorders>
            <w:shd w:val="clear" w:color="auto" w:fill="auto"/>
            <w:noWrap/>
            <w:vAlign w:val="bottom"/>
            <w:hideMark/>
          </w:tcPr>
          <w:p w14:paraId="0FF2E490"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出入金额</w:t>
            </w:r>
          </w:p>
        </w:tc>
        <w:tc>
          <w:tcPr>
            <w:tcW w:w="6020" w:type="dxa"/>
            <w:tcBorders>
              <w:top w:val="nil"/>
              <w:left w:val="nil"/>
              <w:bottom w:val="single" w:sz="4" w:space="0" w:color="auto"/>
              <w:right w:val="single" w:sz="4" w:space="0" w:color="auto"/>
            </w:tcBorders>
            <w:shd w:val="clear" w:color="auto" w:fill="auto"/>
            <w:vAlign w:val="bottom"/>
            <w:hideMark/>
          </w:tcPr>
          <w:p w14:paraId="74373244"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记录单笔资金录入时发生的资金额</w:t>
            </w:r>
          </w:p>
        </w:tc>
      </w:tr>
      <w:tr w:rsidR="008628AB" w:rsidRPr="009615FD" w14:paraId="78840F59" w14:textId="77777777" w:rsidTr="008628A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CD797D3"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560" w:type="dxa"/>
            <w:tcBorders>
              <w:top w:val="nil"/>
              <w:left w:val="nil"/>
              <w:bottom w:val="single" w:sz="4" w:space="0" w:color="auto"/>
              <w:right w:val="single" w:sz="4" w:space="0" w:color="auto"/>
            </w:tcBorders>
            <w:shd w:val="clear" w:color="auto" w:fill="auto"/>
            <w:noWrap/>
            <w:vAlign w:val="bottom"/>
            <w:hideMark/>
          </w:tcPr>
          <w:p w14:paraId="65E8531D"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方向</w:t>
            </w:r>
          </w:p>
        </w:tc>
        <w:tc>
          <w:tcPr>
            <w:tcW w:w="6020" w:type="dxa"/>
            <w:tcBorders>
              <w:top w:val="nil"/>
              <w:left w:val="nil"/>
              <w:bottom w:val="single" w:sz="4" w:space="0" w:color="auto"/>
              <w:right w:val="single" w:sz="4" w:space="0" w:color="auto"/>
            </w:tcBorders>
            <w:shd w:val="clear" w:color="auto" w:fill="auto"/>
            <w:vAlign w:val="bottom"/>
            <w:hideMark/>
          </w:tcPr>
          <w:p w14:paraId="1CC97B18"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区分出入金，出金代表账户扣除资金，入金代表账户录入资金</w:t>
            </w:r>
          </w:p>
        </w:tc>
      </w:tr>
      <w:tr w:rsidR="008628AB" w:rsidRPr="009615FD" w14:paraId="32B1188A" w14:textId="77777777" w:rsidTr="008628A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4DBC0B"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560" w:type="dxa"/>
            <w:tcBorders>
              <w:top w:val="nil"/>
              <w:left w:val="nil"/>
              <w:bottom w:val="single" w:sz="4" w:space="0" w:color="auto"/>
              <w:right w:val="single" w:sz="4" w:space="0" w:color="auto"/>
            </w:tcBorders>
            <w:shd w:val="clear" w:color="auto" w:fill="auto"/>
            <w:noWrap/>
            <w:vAlign w:val="bottom"/>
            <w:hideMark/>
          </w:tcPr>
          <w:p w14:paraId="2A33F5CC"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账户类型</w:t>
            </w:r>
          </w:p>
        </w:tc>
        <w:tc>
          <w:tcPr>
            <w:tcW w:w="6020" w:type="dxa"/>
            <w:tcBorders>
              <w:top w:val="nil"/>
              <w:left w:val="nil"/>
              <w:bottom w:val="single" w:sz="4" w:space="0" w:color="auto"/>
              <w:right w:val="single" w:sz="4" w:space="0" w:color="auto"/>
            </w:tcBorders>
            <w:shd w:val="clear" w:color="auto" w:fill="auto"/>
            <w:vAlign w:val="bottom"/>
            <w:hideMark/>
          </w:tcPr>
          <w:p w14:paraId="26695A11"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记录录入出入金所发生变化的账户，分为我方账户和客户账户</w:t>
            </w:r>
          </w:p>
        </w:tc>
      </w:tr>
      <w:tr w:rsidR="008628AB" w:rsidRPr="009615FD" w14:paraId="5478698C"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074238"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560" w:type="dxa"/>
            <w:tcBorders>
              <w:top w:val="nil"/>
              <w:left w:val="nil"/>
              <w:bottom w:val="single" w:sz="4" w:space="0" w:color="auto"/>
              <w:right w:val="single" w:sz="4" w:space="0" w:color="auto"/>
            </w:tcBorders>
            <w:shd w:val="clear" w:color="auto" w:fill="auto"/>
            <w:noWrap/>
            <w:vAlign w:val="bottom"/>
            <w:hideMark/>
          </w:tcPr>
          <w:p w14:paraId="6484413F"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支付日期</w:t>
            </w:r>
          </w:p>
        </w:tc>
        <w:tc>
          <w:tcPr>
            <w:tcW w:w="6020" w:type="dxa"/>
            <w:tcBorders>
              <w:top w:val="nil"/>
              <w:left w:val="nil"/>
              <w:bottom w:val="single" w:sz="4" w:space="0" w:color="auto"/>
              <w:right w:val="single" w:sz="4" w:space="0" w:color="auto"/>
            </w:tcBorders>
            <w:shd w:val="clear" w:color="auto" w:fill="auto"/>
            <w:vAlign w:val="bottom"/>
            <w:hideMark/>
          </w:tcPr>
          <w:p w14:paraId="40C80519"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该笔资金流水录入的日期</w:t>
            </w:r>
          </w:p>
        </w:tc>
      </w:tr>
      <w:tr w:rsidR="008628AB" w:rsidRPr="009615FD" w14:paraId="3B9C8786" w14:textId="77777777" w:rsidTr="008628A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A75F50E" w14:textId="77777777" w:rsidR="008628AB" w:rsidRPr="009615FD" w:rsidRDefault="008628AB" w:rsidP="008628A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560" w:type="dxa"/>
            <w:tcBorders>
              <w:top w:val="nil"/>
              <w:left w:val="nil"/>
              <w:bottom w:val="single" w:sz="4" w:space="0" w:color="auto"/>
              <w:right w:val="single" w:sz="4" w:space="0" w:color="auto"/>
            </w:tcBorders>
            <w:shd w:val="clear" w:color="auto" w:fill="auto"/>
            <w:noWrap/>
            <w:vAlign w:val="bottom"/>
            <w:hideMark/>
          </w:tcPr>
          <w:p w14:paraId="0A46E1B9"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状态</w:t>
            </w:r>
          </w:p>
        </w:tc>
        <w:tc>
          <w:tcPr>
            <w:tcW w:w="6020" w:type="dxa"/>
            <w:tcBorders>
              <w:top w:val="nil"/>
              <w:left w:val="nil"/>
              <w:bottom w:val="single" w:sz="4" w:space="0" w:color="auto"/>
              <w:right w:val="single" w:sz="4" w:space="0" w:color="auto"/>
            </w:tcBorders>
            <w:shd w:val="clear" w:color="auto" w:fill="auto"/>
            <w:vAlign w:val="bottom"/>
            <w:hideMark/>
          </w:tcPr>
          <w:p w14:paraId="5C4E1C32" w14:textId="77777777" w:rsidR="008628AB" w:rsidRPr="009615FD" w:rsidRDefault="008628AB" w:rsidP="008628A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bl>
    <w:p w14:paraId="1E19C32C" w14:textId="77777777" w:rsidR="008628AB" w:rsidRPr="009615FD" w:rsidRDefault="008628AB" w:rsidP="00C71631">
      <w:pPr>
        <w:jc w:val="left"/>
        <w:rPr>
          <w:rFonts w:ascii="Book Antiqua" w:hAnsi="Book Antiqua"/>
          <w:u w:val="single"/>
          <w:shd w:val="pct15" w:color="auto" w:fill="FFFFFF"/>
        </w:rPr>
      </w:pPr>
    </w:p>
    <w:p w14:paraId="6B2D24FE" w14:textId="3F8CF82E" w:rsidR="00DE571C" w:rsidRPr="009615FD" w:rsidRDefault="00DE571C" w:rsidP="00DE571C">
      <w:pPr>
        <w:pStyle w:val="2"/>
        <w:numPr>
          <w:ilvl w:val="1"/>
          <w:numId w:val="13"/>
        </w:numPr>
        <w:rPr>
          <w:rFonts w:ascii="Book Antiqua" w:hAnsi="Book Antiqua"/>
        </w:rPr>
      </w:pPr>
      <w:bookmarkStart w:id="70" w:name="_Toc8158116"/>
      <w:r w:rsidRPr="009615FD">
        <w:rPr>
          <w:rFonts w:ascii="Book Antiqua" w:hAnsi="Book Antiqua"/>
        </w:rPr>
        <w:t>客户估值报告</w:t>
      </w:r>
      <w:bookmarkEnd w:id="70"/>
    </w:p>
    <w:p w14:paraId="20DD87CC" w14:textId="21EBA5CB" w:rsidR="008667E6" w:rsidRPr="009615FD" w:rsidRDefault="008667E6" w:rsidP="008667E6">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【客户</w:t>
      </w:r>
      <w:r w:rsidR="0083359D" w:rsidRPr="009615FD">
        <w:rPr>
          <w:rFonts w:ascii="Book Antiqua" w:hAnsi="Book Antiqua"/>
        </w:rPr>
        <w:t>估值报告</w:t>
      </w:r>
      <w:r w:rsidRPr="009615FD">
        <w:rPr>
          <w:rFonts w:ascii="Book Antiqua" w:hAnsi="Book Antiqua"/>
        </w:rPr>
        <w:t>】中，选择一交易对手，并点击</w:t>
      </w:r>
      <w:r w:rsidR="00C73A61" w:rsidRPr="009615FD">
        <w:rPr>
          <w:rFonts w:ascii="Book Antiqua" w:hAnsi="Book Antiqua"/>
          <w:bdr w:val="single" w:sz="4" w:space="0" w:color="auto"/>
          <w:shd w:val="pct15" w:color="auto" w:fill="FFFFFF"/>
        </w:rPr>
        <w:t>查询</w:t>
      </w:r>
      <w:r w:rsidRPr="009615FD">
        <w:rPr>
          <w:rFonts w:ascii="Book Antiqua" w:hAnsi="Book Antiqua"/>
        </w:rPr>
        <w:t>按钮，如图</w:t>
      </w:r>
      <w:r w:rsidRPr="009615FD">
        <w:rPr>
          <w:rFonts w:ascii="Book Antiqua" w:hAnsi="Book Antiqua"/>
        </w:rPr>
        <w:t>4-1-5</w:t>
      </w:r>
      <w:r w:rsidRPr="009615FD">
        <w:rPr>
          <w:rFonts w:ascii="Book Antiqua" w:hAnsi="Book Antiqua"/>
        </w:rPr>
        <w:t>所示，可显示该交易对手持仓估值，并可点击</w:t>
      </w:r>
      <w:r w:rsidRPr="009615FD">
        <w:rPr>
          <w:rFonts w:ascii="Book Antiqua" w:hAnsi="Book Antiqua"/>
          <w:bdr w:val="single" w:sz="4" w:space="0" w:color="auto"/>
          <w:shd w:val="pct15" w:color="auto" w:fill="FFFFFF"/>
        </w:rPr>
        <w:t>发送报告</w:t>
      </w:r>
      <w:r w:rsidRPr="009615FD">
        <w:rPr>
          <w:rFonts w:ascii="Book Antiqua" w:hAnsi="Book Antiqua"/>
        </w:rPr>
        <w:t>，进行该估值报告的邮箱发送，收件人为</w:t>
      </w:r>
      <w:r w:rsidRPr="009615FD">
        <w:rPr>
          <w:rFonts w:ascii="Book Antiqua" w:hAnsi="Book Antiqua"/>
          <w:shd w:val="pct15" w:color="auto" w:fill="FFFFFF"/>
        </w:rPr>
        <w:t>交易邮箱</w:t>
      </w:r>
      <w:r w:rsidRPr="009615FD">
        <w:rPr>
          <w:rFonts w:ascii="Book Antiqua" w:hAnsi="Book Antiqua"/>
        </w:rPr>
        <w:t>；</w:t>
      </w:r>
    </w:p>
    <w:p w14:paraId="6DAF6497" w14:textId="6F9B03B4" w:rsidR="008667E6" w:rsidRPr="009615FD" w:rsidRDefault="00C73A61" w:rsidP="008667E6">
      <w:pPr>
        <w:rPr>
          <w:rFonts w:ascii="Book Antiqua" w:hAnsi="Book Antiqua"/>
        </w:rPr>
      </w:pPr>
      <w:r w:rsidRPr="009615FD">
        <w:rPr>
          <w:rFonts w:ascii="Book Antiqua" w:hAnsi="Book Antiqua"/>
          <w:noProof/>
        </w:rPr>
        <w:drawing>
          <wp:inline distT="0" distB="0" distL="0" distR="0" wp14:anchorId="28EA092D" wp14:editId="6C6241B0">
            <wp:extent cx="5274310" cy="194881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48815"/>
                    </a:xfrm>
                    <a:prstGeom prst="rect">
                      <a:avLst/>
                    </a:prstGeom>
                  </pic:spPr>
                </pic:pic>
              </a:graphicData>
            </a:graphic>
          </wp:inline>
        </w:drawing>
      </w:r>
    </w:p>
    <w:p w14:paraId="7CB2D9A1" w14:textId="77777777" w:rsidR="008667E6" w:rsidRPr="009615FD" w:rsidRDefault="008667E6" w:rsidP="008667E6">
      <w:pPr>
        <w:jc w:val="center"/>
        <w:rPr>
          <w:rFonts w:ascii="Book Antiqua" w:hAnsi="Book Antiqua"/>
        </w:rPr>
      </w:pPr>
      <w:r w:rsidRPr="009615FD">
        <w:rPr>
          <w:rFonts w:ascii="Book Antiqua" w:hAnsi="Book Antiqua"/>
        </w:rPr>
        <w:t>图</w:t>
      </w:r>
      <w:r w:rsidRPr="009615FD">
        <w:rPr>
          <w:rFonts w:ascii="Book Antiqua" w:hAnsi="Book Antiqua"/>
        </w:rPr>
        <w:t xml:space="preserve"> 4-1-5</w:t>
      </w:r>
    </w:p>
    <w:p w14:paraId="74540187" w14:textId="77777777" w:rsidR="008667E6" w:rsidRPr="009615FD" w:rsidRDefault="008667E6" w:rsidP="008667E6">
      <w:pPr>
        <w:rPr>
          <w:rFonts w:ascii="Book Antiqua" w:hAnsi="Book Antiqua"/>
          <w:b/>
        </w:rPr>
      </w:pPr>
      <w:r w:rsidRPr="009615FD">
        <w:rPr>
          <w:rFonts w:ascii="Book Antiqua" w:hAnsi="Book Antiqua"/>
          <w:b/>
        </w:rPr>
        <w:t>字段说明：</w:t>
      </w:r>
    </w:p>
    <w:tbl>
      <w:tblPr>
        <w:tblW w:w="7420" w:type="dxa"/>
        <w:tblLook w:val="04A0" w:firstRow="1" w:lastRow="0" w:firstColumn="1" w:lastColumn="0" w:noHBand="0" w:noVBand="1"/>
      </w:tblPr>
      <w:tblGrid>
        <w:gridCol w:w="1080"/>
        <w:gridCol w:w="1520"/>
        <w:gridCol w:w="4820"/>
      </w:tblGrid>
      <w:tr w:rsidR="008667E6" w:rsidRPr="009615FD" w14:paraId="1031C19A" w14:textId="77777777" w:rsidTr="008A0864">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5CB849D" w14:textId="77777777" w:rsidR="008667E6" w:rsidRPr="009615FD" w:rsidRDefault="008667E6"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520" w:type="dxa"/>
            <w:tcBorders>
              <w:top w:val="single" w:sz="4" w:space="0" w:color="auto"/>
              <w:left w:val="nil"/>
              <w:bottom w:val="single" w:sz="4" w:space="0" w:color="auto"/>
              <w:right w:val="single" w:sz="4" w:space="0" w:color="auto"/>
            </w:tcBorders>
            <w:shd w:val="clear" w:color="000000" w:fill="A6A6A6"/>
            <w:noWrap/>
            <w:vAlign w:val="bottom"/>
            <w:hideMark/>
          </w:tcPr>
          <w:p w14:paraId="7BAB5C83" w14:textId="77777777" w:rsidR="008667E6" w:rsidRPr="009615FD" w:rsidRDefault="008667E6"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4820" w:type="dxa"/>
            <w:tcBorders>
              <w:top w:val="single" w:sz="4" w:space="0" w:color="auto"/>
              <w:left w:val="nil"/>
              <w:bottom w:val="single" w:sz="4" w:space="0" w:color="auto"/>
              <w:right w:val="single" w:sz="4" w:space="0" w:color="auto"/>
            </w:tcBorders>
            <w:shd w:val="clear" w:color="000000" w:fill="A6A6A6"/>
            <w:noWrap/>
            <w:vAlign w:val="bottom"/>
            <w:hideMark/>
          </w:tcPr>
          <w:p w14:paraId="780919DA" w14:textId="77777777" w:rsidR="008667E6" w:rsidRPr="009615FD" w:rsidRDefault="008667E6" w:rsidP="008A0864">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8667E6" w:rsidRPr="009615FD" w14:paraId="1A753215"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FDCD8BB" w14:textId="77777777" w:rsidR="008667E6" w:rsidRPr="009615FD" w:rsidRDefault="008667E6"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520" w:type="dxa"/>
            <w:tcBorders>
              <w:top w:val="nil"/>
              <w:left w:val="nil"/>
              <w:bottom w:val="single" w:sz="4" w:space="0" w:color="auto"/>
              <w:right w:val="single" w:sz="4" w:space="0" w:color="auto"/>
            </w:tcBorders>
            <w:shd w:val="clear" w:color="auto" w:fill="auto"/>
            <w:noWrap/>
            <w:vAlign w:val="bottom"/>
            <w:hideMark/>
          </w:tcPr>
          <w:p w14:paraId="36736915"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4820" w:type="dxa"/>
            <w:tcBorders>
              <w:top w:val="nil"/>
              <w:left w:val="nil"/>
              <w:bottom w:val="single" w:sz="4" w:space="0" w:color="auto"/>
              <w:right w:val="single" w:sz="4" w:space="0" w:color="auto"/>
            </w:tcBorders>
            <w:shd w:val="clear" w:color="auto" w:fill="auto"/>
            <w:noWrap/>
            <w:vAlign w:val="bottom"/>
            <w:hideMark/>
          </w:tcPr>
          <w:p w14:paraId="04931ABB"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可多选，客户中选择交易对手名称</w:t>
            </w:r>
          </w:p>
        </w:tc>
      </w:tr>
      <w:tr w:rsidR="008667E6" w:rsidRPr="009615FD" w14:paraId="25FEDE43"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0F014F" w14:textId="77777777" w:rsidR="008667E6" w:rsidRPr="009615FD" w:rsidRDefault="008667E6"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520" w:type="dxa"/>
            <w:tcBorders>
              <w:top w:val="nil"/>
              <w:left w:val="nil"/>
              <w:bottom w:val="single" w:sz="4" w:space="0" w:color="auto"/>
              <w:right w:val="single" w:sz="4" w:space="0" w:color="auto"/>
            </w:tcBorders>
            <w:shd w:val="clear" w:color="auto" w:fill="auto"/>
            <w:noWrap/>
            <w:vAlign w:val="bottom"/>
            <w:hideMark/>
          </w:tcPr>
          <w:p w14:paraId="63B1F795"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协议编号</w:t>
            </w:r>
          </w:p>
        </w:tc>
        <w:tc>
          <w:tcPr>
            <w:tcW w:w="4820" w:type="dxa"/>
            <w:tcBorders>
              <w:top w:val="nil"/>
              <w:left w:val="nil"/>
              <w:bottom w:val="single" w:sz="4" w:space="0" w:color="auto"/>
              <w:right w:val="single" w:sz="4" w:space="0" w:color="auto"/>
            </w:tcBorders>
            <w:shd w:val="clear" w:color="auto" w:fill="auto"/>
            <w:noWrap/>
            <w:vAlign w:val="bottom"/>
            <w:hideMark/>
          </w:tcPr>
          <w:p w14:paraId="3D73FEB3"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交易对手对应的</w:t>
            </w: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编号</w:t>
            </w:r>
          </w:p>
        </w:tc>
      </w:tr>
      <w:tr w:rsidR="008667E6" w:rsidRPr="009615FD" w14:paraId="35288D8B"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DA183E3" w14:textId="77777777" w:rsidR="008667E6" w:rsidRPr="009615FD" w:rsidRDefault="008667E6"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520" w:type="dxa"/>
            <w:tcBorders>
              <w:top w:val="nil"/>
              <w:left w:val="nil"/>
              <w:bottom w:val="single" w:sz="4" w:space="0" w:color="auto"/>
              <w:right w:val="single" w:sz="4" w:space="0" w:color="auto"/>
            </w:tcBorders>
            <w:shd w:val="clear" w:color="auto" w:fill="auto"/>
            <w:noWrap/>
            <w:vAlign w:val="bottom"/>
            <w:hideMark/>
          </w:tcPr>
          <w:p w14:paraId="784D633E"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估值日</w:t>
            </w:r>
          </w:p>
        </w:tc>
        <w:tc>
          <w:tcPr>
            <w:tcW w:w="4820" w:type="dxa"/>
            <w:tcBorders>
              <w:top w:val="nil"/>
              <w:left w:val="nil"/>
              <w:bottom w:val="single" w:sz="4" w:space="0" w:color="auto"/>
              <w:right w:val="single" w:sz="4" w:space="0" w:color="auto"/>
            </w:tcBorders>
            <w:shd w:val="clear" w:color="auto" w:fill="auto"/>
            <w:noWrap/>
            <w:vAlign w:val="bottom"/>
            <w:hideMark/>
          </w:tcPr>
          <w:p w14:paraId="4BE5422D"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该交易对手进行估值的日期</w:t>
            </w:r>
          </w:p>
        </w:tc>
      </w:tr>
      <w:tr w:rsidR="008667E6" w:rsidRPr="009615FD" w14:paraId="1C53AEE1"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FCAD520" w14:textId="77777777" w:rsidR="008667E6" w:rsidRPr="009615FD" w:rsidRDefault="008667E6"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520" w:type="dxa"/>
            <w:tcBorders>
              <w:top w:val="nil"/>
              <w:left w:val="nil"/>
              <w:bottom w:val="single" w:sz="4" w:space="0" w:color="auto"/>
              <w:right w:val="single" w:sz="4" w:space="0" w:color="auto"/>
            </w:tcBorders>
            <w:shd w:val="clear" w:color="auto" w:fill="auto"/>
            <w:noWrap/>
            <w:vAlign w:val="bottom"/>
            <w:hideMark/>
          </w:tcPr>
          <w:p w14:paraId="535F1F57"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估值</w:t>
            </w:r>
          </w:p>
        </w:tc>
        <w:tc>
          <w:tcPr>
            <w:tcW w:w="4820" w:type="dxa"/>
            <w:tcBorders>
              <w:top w:val="nil"/>
              <w:left w:val="nil"/>
              <w:bottom w:val="single" w:sz="4" w:space="0" w:color="auto"/>
              <w:right w:val="single" w:sz="4" w:space="0" w:color="auto"/>
            </w:tcBorders>
            <w:shd w:val="clear" w:color="auto" w:fill="auto"/>
            <w:noWrap/>
            <w:vAlign w:val="bottom"/>
            <w:hideMark/>
          </w:tcPr>
          <w:p w14:paraId="03422A0C"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对应交易对手下所有合约的估值</w:t>
            </w:r>
          </w:p>
        </w:tc>
      </w:tr>
      <w:tr w:rsidR="008667E6" w:rsidRPr="009615FD" w14:paraId="5AEECC7C" w14:textId="77777777" w:rsidTr="008A086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68C123" w14:textId="77777777" w:rsidR="008667E6" w:rsidRPr="009615FD" w:rsidRDefault="008667E6" w:rsidP="008A0864">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520" w:type="dxa"/>
            <w:tcBorders>
              <w:top w:val="nil"/>
              <w:left w:val="nil"/>
              <w:bottom w:val="single" w:sz="4" w:space="0" w:color="auto"/>
              <w:right w:val="single" w:sz="4" w:space="0" w:color="auto"/>
            </w:tcBorders>
            <w:shd w:val="clear" w:color="auto" w:fill="auto"/>
            <w:noWrap/>
            <w:vAlign w:val="bottom"/>
            <w:hideMark/>
          </w:tcPr>
          <w:p w14:paraId="3AC62C90"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交易邮箱</w:t>
            </w:r>
          </w:p>
        </w:tc>
        <w:tc>
          <w:tcPr>
            <w:tcW w:w="4820" w:type="dxa"/>
            <w:tcBorders>
              <w:top w:val="nil"/>
              <w:left w:val="nil"/>
              <w:bottom w:val="single" w:sz="4" w:space="0" w:color="auto"/>
              <w:right w:val="single" w:sz="4" w:space="0" w:color="auto"/>
            </w:tcBorders>
            <w:shd w:val="clear" w:color="auto" w:fill="auto"/>
            <w:noWrap/>
            <w:vAlign w:val="bottom"/>
            <w:hideMark/>
          </w:tcPr>
          <w:p w14:paraId="5FA869C6" w14:textId="77777777" w:rsidR="008667E6" w:rsidRPr="009615FD" w:rsidRDefault="008667E6" w:rsidP="008A0864">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交易对手指定邮箱，作为发送报告的收件人</w:t>
            </w:r>
          </w:p>
        </w:tc>
      </w:tr>
    </w:tbl>
    <w:p w14:paraId="3C589B8A" w14:textId="77777777" w:rsidR="008667E6" w:rsidRPr="009615FD" w:rsidRDefault="008667E6" w:rsidP="007971BC">
      <w:pPr>
        <w:jc w:val="left"/>
        <w:rPr>
          <w:rFonts w:ascii="Book Antiqua" w:hAnsi="Book Antiqua"/>
        </w:rPr>
      </w:pPr>
    </w:p>
    <w:p w14:paraId="2C02981D" w14:textId="16CDFAD9" w:rsidR="00447584" w:rsidRPr="009615FD" w:rsidRDefault="00447584" w:rsidP="000575F2">
      <w:pPr>
        <w:pStyle w:val="1"/>
        <w:numPr>
          <w:ilvl w:val="0"/>
          <w:numId w:val="7"/>
        </w:numPr>
        <w:rPr>
          <w:rFonts w:ascii="Book Antiqua" w:hAnsi="Book Antiqua"/>
        </w:rPr>
      </w:pPr>
      <w:bookmarkStart w:id="71" w:name="_Toc8158117"/>
      <w:r w:rsidRPr="009615FD">
        <w:rPr>
          <w:rFonts w:ascii="Book Antiqua" w:hAnsi="Book Antiqua"/>
        </w:rPr>
        <w:lastRenderedPageBreak/>
        <w:t>交易管理</w:t>
      </w:r>
      <w:bookmarkEnd w:id="71"/>
    </w:p>
    <w:p w14:paraId="7A4A10DA" w14:textId="77777777" w:rsidR="00FD5F78" w:rsidRPr="009615FD" w:rsidRDefault="00FD5F78" w:rsidP="00FD5F78">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72" w:name="_Toc5634051"/>
      <w:bookmarkStart w:id="73" w:name="_Toc6347047"/>
      <w:bookmarkStart w:id="74" w:name="_Toc6416863"/>
      <w:bookmarkStart w:id="75" w:name="_Toc7977072"/>
      <w:bookmarkStart w:id="76" w:name="_Toc8158118"/>
      <w:bookmarkEnd w:id="72"/>
      <w:bookmarkEnd w:id="73"/>
      <w:bookmarkEnd w:id="74"/>
      <w:bookmarkEnd w:id="75"/>
      <w:bookmarkEnd w:id="76"/>
    </w:p>
    <w:p w14:paraId="3296CE0D" w14:textId="031983DE" w:rsidR="00FD5F78" w:rsidRPr="009615FD" w:rsidRDefault="00FD5F78" w:rsidP="00FD5F78">
      <w:pPr>
        <w:pStyle w:val="2"/>
        <w:numPr>
          <w:ilvl w:val="1"/>
          <w:numId w:val="13"/>
        </w:numPr>
        <w:rPr>
          <w:rFonts w:ascii="Book Antiqua" w:hAnsi="Book Antiqua"/>
        </w:rPr>
      </w:pPr>
      <w:bookmarkStart w:id="77" w:name="_Toc8158119"/>
      <w:r w:rsidRPr="009615FD">
        <w:rPr>
          <w:rFonts w:ascii="Book Antiqua" w:hAnsi="Book Antiqua"/>
        </w:rPr>
        <w:t>交易录入</w:t>
      </w:r>
      <w:bookmarkEnd w:id="77"/>
    </w:p>
    <w:p w14:paraId="74FFF895" w14:textId="77777777" w:rsidR="008F4753" w:rsidRPr="009615FD" w:rsidRDefault="008F4753" w:rsidP="008F4753">
      <w:pPr>
        <w:spacing w:line="360" w:lineRule="auto"/>
        <w:rPr>
          <w:rFonts w:ascii="Book Antiqua" w:hAnsi="Book Antiqua"/>
          <w:b/>
        </w:rPr>
      </w:pPr>
      <w:r w:rsidRPr="009615FD">
        <w:rPr>
          <w:rFonts w:ascii="Book Antiqua" w:hAnsi="Book Antiqua"/>
          <w:b/>
          <w:highlight w:val="lightGray"/>
        </w:rPr>
        <w:t>功能介绍</w:t>
      </w:r>
    </w:p>
    <w:p w14:paraId="04E4944C" w14:textId="22AE7550" w:rsidR="00FD5F78" w:rsidRPr="009615FD" w:rsidRDefault="008F4753" w:rsidP="008F4753">
      <w:pPr>
        <w:rPr>
          <w:rFonts w:ascii="Book Antiqua" w:hAnsi="Book Antiqua"/>
        </w:rPr>
      </w:pPr>
      <w:r w:rsidRPr="009615FD">
        <w:rPr>
          <w:rFonts w:ascii="Book Antiqua" w:hAnsi="Book Antiqua"/>
        </w:rPr>
        <w:tab/>
      </w:r>
      <w:r w:rsidRPr="009615FD">
        <w:rPr>
          <w:rFonts w:ascii="Book Antiqua" w:hAnsi="Book Antiqua"/>
        </w:rPr>
        <w:t>通过【交易录入】界面，客户可进行期权结构的</w:t>
      </w:r>
      <w:r w:rsidR="0062622E" w:rsidRPr="009615FD">
        <w:rPr>
          <w:rFonts w:ascii="Book Antiqua" w:hAnsi="Book Antiqua"/>
        </w:rPr>
        <w:t>簿记操作，并可根据现实所需，进行年化产品或非年化产品的单腿和多腿的录入</w:t>
      </w:r>
      <w:r w:rsidR="0041723F" w:rsidRPr="009615FD">
        <w:rPr>
          <w:rFonts w:ascii="Book Antiqua" w:hAnsi="Book Antiqua"/>
        </w:rPr>
        <w:t>，且系统中每一个交易指定录入同一个交易簿中（其中多腿的多笔持仓属于同一份交易）</w:t>
      </w:r>
      <w:r w:rsidR="00F8228A" w:rsidRPr="009615FD">
        <w:rPr>
          <w:rFonts w:ascii="Book Antiqua" w:hAnsi="Book Antiqua"/>
        </w:rPr>
        <w:t>，且交易一旦录入交易簿中之后，将不可修改转移到其他交易簿。</w:t>
      </w:r>
    </w:p>
    <w:p w14:paraId="3FF9D89D" w14:textId="2701CDE8" w:rsidR="008F4753" w:rsidRPr="009615FD" w:rsidRDefault="008F4753" w:rsidP="008F4753">
      <w:pPr>
        <w:rPr>
          <w:rFonts w:ascii="Book Antiqua" w:hAnsi="Book Antiqua"/>
          <w:b/>
        </w:rPr>
      </w:pPr>
      <w:r w:rsidRPr="009615FD">
        <w:rPr>
          <w:rFonts w:ascii="Book Antiqua" w:hAnsi="Book Antiqua"/>
          <w:b/>
          <w:highlight w:val="lightGray"/>
        </w:rPr>
        <w:t>操作说明</w:t>
      </w:r>
    </w:p>
    <w:p w14:paraId="673157CB" w14:textId="65FE9889" w:rsidR="0062622E" w:rsidRPr="009615FD" w:rsidRDefault="0062622E" w:rsidP="0062622E">
      <w:pPr>
        <w:pStyle w:val="3"/>
        <w:numPr>
          <w:ilvl w:val="2"/>
          <w:numId w:val="13"/>
        </w:numPr>
        <w:rPr>
          <w:rFonts w:ascii="Book Antiqua" w:hAnsi="Book Antiqua"/>
        </w:rPr>
      </w:pPr>
      <w:bookmarkStart w:id="78" w:name="_Toc8158120"/>
      <w:r w:rsidRPr="009615FD">
        <w:rPr>
          <w:rFonts w:ascii="Book Antiqua" w:hAnsi="Book Antiqua"/>
        </w:rPr>
        <w:t>期权交易单腿的簿记</w:t>
      </w:r>
      <w:bookmarkEnd w:id="78"/>
    </w:p>
    <w:p w14:paraId="732EA166" w14:textId="18C06B2F" w:rsidR="00AF1841" w:rsidRPr="009615FD" w:rsidRDefault="00AF1841" w:rsidP="00AF1841">
      <w:pPr>
        <w:rPr>
          <w:rFonts w:ascii="Book Antiqua" w:hAnsi="Book Antiqua"/>
        </w:rPr>
      </w:pPr>
      <w:r w:rsidRPr="009615FD">
        <w:rPr>
          <w:rFonts w:ascii="Book Antiqua" w:hAnsi="Book Antiqua"/>
        </w:rPr>
        <w:t>通过【交易管理】</w:t>
      </w:r>
      <w:r w:rsidRPr="009615FD">
        <w:rPr>
          <w:rFonts w:ascii="Book Antiqua" w:hAnsi="Book Antiqua"/>
        </w:rPr>
        <w:t>-</w:t>
      </w:r>
      <w:r w:rsidRPr="009615FD">
        <w:rPr>
          <w:rFonts w:ascii="Book Antiqua" w:hAnsi="Book Antiqua"/>
        </w:rPr>
        <w:t>【交易录入】的界面</w:t>
      </w:r>
      <w:r w:rsidR="00773319" w:rsidRPr="009615FD">
        <w:rPr>
          <w:rFonts w:ascii="Book Antiqua" w:hAnsi="Book Antiqua"/>
        </w:rPr>
        <w:t>，点击左上角的</w:t>
      </w:r>
      <w:r w:rsidR="00773319" w:rsidRPr="009615FD">
        <w:rPr>
          <w:rFonts w:ascii="Book Antiqua" w:hAnsi="Book Antiqua"/>
          <w:bdr w:val="single" w:sz="4" w:space="0" w:color="auto"/>
          <w:shd w:val="pct15" w:color="auto" w:fill="FFFFFF"/>
        </w:rPr>
        <w:t>添加期权结构</w:t>
      </w:r>
      <w:r w:rsidR="00773319" w:rsidRPr="009615FD">
        <w:rPr>
          <w:rFonts w:ascii="Book Antiqua" w:hAnsi="Book Antiqua"/>
        </w:rPr>
        <w:t>按钮，并选择完成需簿记的期权结构后，如图</w:t>
      </w:r>
      <w:r w:rsidR="00773319" w:rsidRPr="009615FD">
        <w:rPr>
          <w:rFonts w:ascii="Book Antiqua" w:hAnsi="Book Antiqua"/>
        </w:rPr>
        <w:t>5-1-1</w:t>
      </w:r>
      <w:r w:rsidR="00773319" w:rsidRPr="009615FD">
        <w:rPr>
          <w:rFonts w:ascii="Book Antiqua" w:hAnsi="Book Antiqua"/>
        </w:rPr>
        <w:t>所示，之后选择点击</w:t>
      </w:r>
      <w:r w:rsidR="00773319" w:rsidRPr="009615FD">
        <w:rPr>
          <w:rFonts w:ascii="Book Antiqua" w:hAnsi="Book Antiqua"/>
          <w:bdr w:val="single" w:sz="4" w:space="0" w:color="auto"/>
          <w:shd w:val="pct15" w:color="auto" w:fill="FFFFFF"/>
        </w:rPr>
        <w:t>完成簿记</w:t>
      </w:r>
      <w:r w:rsidR="00773319" w:rsidRPr="009615FD">
        <w:rPr>
          <w:rFonts w:ascii="Book Antiqua" w:hAnsi="Book Antiqua"/>
        </w:rPr>
        <w:t>按钮，即可完成单腿期权的簿记；</w:t>
      </w:r>
    </w:p>
    <w:p w14:paraId="226AFC78" w14:textId="4DCC4EA4" w:rsidR="0062622E" w:rsidRPr="009615FD" w:rsidRDefault="00AF1841" w:rsidP="0062622E">
      <w:pPr>
        <w:rPr>
          <w:rFonts w:ascii="Book Antiqua" w:hAnsi="Book Antiqua"/>
        </w:rPr>
      </w:pPr>
      <w:r w:rsidRPr="009615FD">
        <w:rPr>
          <w:rFonts w:ascii="Book Antiqua" w:hAnsi="Book Antiqua"/>
          <w:noProof/>
        </w:rPr>
        <w:drawing>
          <wp:inline distT="0" distB="0" distL="0" distR="0" wp14:anchorId="31F1B88E" wp14:editId="7D52A130">
            <wp:extent cx="5274310" cy="2839720"/>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39720"/>
                    </a:xfrm>
                    <a:prstGeom prst="rect">
                      <a:avLst/>
                    </a:prstGeom>
                  </pic:spPr>
                </pic:pic>
              </a:graphicData>
            </a:graphic>
          </wp:inline>
        </w:drawing>
      </w:r>
    </w:p>
    <w:p w14:paraId="0099F103" w14:textId="019F2569" w:rsidR="008F4753" w:rsidRPr="009615FD" w:rsidRDefault="00773319" w:rsidP="00773319">
      <w:pPr>
        <w:jc w:val="center"/>
        <w:rPr>
          <w:rFonts w:ascii="Book Antiqua" w:hAnsi="Book Antiqua"/>
        </w:rPr>
      </w:pPr>
      <w:r w:rsidRPr="009615FD">
        <w:rPr>
          <w:rFonts w:ascii="Book Antiqua" w:hAnsi="Book Antiqua"/>
        </w:rPr>
        <w:t>图</w:t>
      </w:r>
      <w:r w:rsidRPr="009615FD">
        <w:rPr>
          <w:rFonts w:ascii="Book Antiqua" w:hAnsi="Book Antiqua"/>
        </w:rPr>
        <w:t xml:space="preserve"> 5-1-1</w:t>
      </w:r>
    </w:p>
    <w:p w14:paraId="516AE5CA" w14:textId="7F17A9E2" w:rsidR="00773319" w:rsidRPr="009615FD" w:rsidRDefault="00773319" w:rsidP="00773319">
      <w:pPr>
        <w:rPr>
          <w:rFonts w:ascii="Book Antiqua" w:hAnsi="Book Antiqua"/>
          <w:b/>
        </w:rPr>
      </w:pPr>
      <w:r w:rsidRPr="009615FD">
        <w:rPr>
          <w:rFonts w:ascii="Book Antiqua" w:hAnsi="Book Antiqua"/>
          <w:b/>
        </w:rPr>
        <w:t>字段说明：</w:t>
      </w:r>
    </w:p>
    <w:tbl>
      <w:tblPr>
        <w:tblW w:w="8800" w:type="dxa"/>
        <w:tblLook w:val="04A0" w:firstRow="1" w:lastRow="0" w:firstColumn="1" w:lastColumn="0" w:noHBand="0" w:noVBand="1"/>
      </w:tblPr>
      <w:tblGrid>
        <w:gridCol w:w="1080"/>
        <w:gridCol w:w="1820"/>
        <w:gridCol w:w="1080"/>
        <w:gridCol w:w="4820"/>
      </w:tblGrid>
      <w:tr w:rsidR="006373BC" w:rsidRPr="009615FD" w14:paraId="032B10DD" w14:textId="77777777" w:rsidTr="006373BC">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428BA91"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198A2E29"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65199A6F"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820" w:type="dxa"/>
            <w:tcBorders>
              <w:top w:val="single" w:sz="4" w:space="0" w:color="auto"/>
              <w:left w:val="nil"/>
              <w:bottom w:val="single" w:sz="4" w:space="0" w:color="auto"/>
              <w:right w:val="single" w:sz="4" w:space="0" w:color="auto"/>
            </w:tcBorders>
            <w:shd w:val="clear" w:color="000000" w:fill="A6A6A6"/>
            <w:vAlign w:val="bottom"/>
            <w:hideMark/>
          </w:tcPr>
          <w:p w14:paraId="22466F5D"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6373BC" w:rsidRPr="009615FD" w14:paraId="61C4F4C0"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632AC1A"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010135AC"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1080" w:type="dxa"/>
            <w:tcBorders>
              <w:top w:val="nil"/>
              <w:left w:val="nil"/>
              <w:bottom w:val="single" w:sz="4" w:space="0" w:color="auto"/>
              <w:right w:val="single" w:sz="4" w:space="0" w:color="auto"/>
            </w:tcBorders>
            <w:shd w:val="clear" w:color="auto" w:fill="auto"/>
            <w:noWrap/>
            <w:vAlign w:val="bottom"/>
            <w:hideMark/>
          </w:tcPr>
          <w:p w14:paraId="2674B1E5"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65D970B0"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填写期权所需簿记入的交易簿</w:t>
            </w:r>
          </w:p>
        </w:tc>
      </w:tr>
      <w:tr w:rsidR="006373BC" w:rsidRPr="009615FD" w14:paraId="53CD6458"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BEE65FB"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63CB2E2A"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交易编号</w:t>
            </w:r>
          </w:p>
        </w:tc>
        <w:tc>
          <w:tcPr>
            <w:tcW w:w="1080" w:type="dxa"/>
            <w:tcBorders>
              <w:top w:val="nil"/>
              <w:left w:val="nil"/>
              <w:bottom w:val="single" w:sz="4" w:space="0" w:color="auto"/>
              <w:right w:val="single" w:sz="4" w:space="0" w:color="auto"/>
            </w:tcBorders>
            <w:shd w:val="clear" w:color="auto" w:fill="auto"/>
            <w:noWrap/>
            <w:vAlign w:val="bottom"/>
            <w:hideMark/>
          </w:tcPr>
          <w:p w14:paraId="04B6F540"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79EB529E"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该期权的唯一标志符，系统中不可重复</w:t>
            </w:r>
          </w:p>
        </w:tc>
      </w:tr>
      <w:tr w:rsidR="006373BC" w:rsidRPr="009615FD" w14:paraId="19AD4A5C"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8F6202"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5CAF98A1"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1080" w:type="dxa"/>
            <w:tcBorders>
              <w:top w:val="nil"/>
              <w:left w:val="nil"/>
              <w:bottom w:val="single" w:sz="4" w:space="0" w:color="auto"/>
              <w:right w:val="single" w:sz="4" w:space="0" w:color="auto"/>
            </w:tcBorders>
            <w:shd w:val="clear" w:color="auto" w:fill="auto"/>
            <w:noWrap/>
            <w:vAlign w:val="bottom"/>
            <w:hideMark/>
          </w:tcPr>
          <w:p w14:paraId="577F3147"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459253FF"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该期权的交易对手</w:t>
            </w:r>
          </w:p>
        </w:tc>
      </w:tr>
      <w:tr w:rsidR="006373BC" w:rsidRPr="009615FD" w14:paraId="4B0BC55F"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80A7467"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34206A1C"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销售</w:t>
            </w:r>
          </w:p>
        </w:tc>
        <w:tc>
          <w:tcPr>
            <w:tcW w:w="1080" w:type="dxa"/>
            <w:tcBorders>
              <w:top w:val="nil"/>
              <w:left w:val="nil"/>
              <w:bottom w:val="single" w:sz="4" w:space="0" w:color="auto"/>
              <w:right w:val="single" w:sz="4" w:space="0" w:color="auto"/>
            </w:tcBorders>
            <w:shd w:val="clear" w:color="auto" w:fill="auto"/>
            <w:noWrap/>
            <w:vAlign w:val="bottom"/>
            <w:hideMark/>
          </w:tcPr>
          <w:p w14:paraId="5A939414"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4820" w:type="dxa"/>
            <w:tcBorders>
              <w:top w:val="nil"/>
              <w:left w:val="nil"/>
              <w:bottom w:val="single" w:sz="4" w:space="0" w:color="auto"/>
              <w:right w:val="single" w:sz="4" w:space="0" w:color="auto"/>
            </w:tcBorders>
            <w:shd w:val="clear" w:color="auto" w:fill="auto"/>
            <w:noWrap/>
            <w:vAlign w:val="bottom"/>
            <w:hideMark/>
          </w:tcPr>
          <w:p w14:paraId="6AA4B049"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完成该笔期权的销售名</w:t>
            </w:r>
          </w:p>
        </w:tc>
      </w:tr>
      <w:tr w:rsidR="006373BC" w:rsidRPr="009615FD" w14:paraId="0D53776D"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9FBA16"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5</w:t>
            </w:r>
          </w:p>
        </w:tc>
        <w:tc>
          <w:tcPr>
            <w:tcW w:w="1820" w:type="dxa"/>
            <w:tcBorders>
              <w:top w:val="nil"/>
              <w:left w:val="nil"/>
              <w:bottom w:val="single" w:sz="4" w:space="0" w:color="auto"/>
              <w:right w:val="single" w:sz="4" w:space="0" w:color="auto"/>
            </w:tcBorders>
            <w:shd w:val="clear" w:color="auto" w:fill="auto"/>
            <w:noWrap/>
            <w:vAlign w:val="bottom"/>
            <w:hideMark/>
          </w:tcPr>
          <w:p w14:paraId="13B2990A"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交易日</w:t>
            </w:r>
          </w:p>
        </w:tc>
        <w:tc>
          <w:tcPr>
            <w:tcW w:w="1080" w:type="dxa"/>
            <w:tcBorders>
              <w:top w:val="nil"/>
              <w:left w:val="nil"/>
              <w:bottom w:val="single" w:sz="4" w:space="0" w:color="auto"/>
              <w:right w:val="single" w:sz="4" w:space="0" w:color="auto"/>
            </w:tcBorders>
            <w:shd w:val="clear" w:color="auto" w:fill="auto"/>
            <w:noWrap/>
            <w:vAlign w:val="bottom"/>
            <w:hideMark/>
          </w:tcPr>
          <w:p w14:paraId="45A5CD34"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04BE230E"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完成该笔交易的日期</w:t>
            </w:r>
          </w:p>
        </w:tc>
      </w:tr>
    </w:tbl>
    <w:p w14:paraId="37960C40" w14:textId="2788F2F1" w:rsidR="00515562" w:rsidRPr="009615FD" w:rsidRDefault="00515562" w:rsidP="00515562">
      <w:pPr>
        <w:pStyle w:val="3"/>
        <w:numPr>
          <w:ilvl w:val="2"/>
          <w:numId w:val="13"/>
        </w:numPr>
        <w:rPr>
          <w:rFonts w:ascii="Book Antiqua" w:hAnsi="Book Antiqua"/>
        </w:rPr>
      </w:pPr>
      <w:bookmarkStart w:id="79" w:name="_Toc8158121"/>
      <w:r w:rsidRPr="009615FD">
        <w:rPr>
          <w:rFonts w:ascii="Book Antiqua" w:hAnsi="Book Antiqua"/>
        </w:rPr>
        <w:t>期权交易多腿的簿记</w:t>
      </w:r>
      <w:bookmarkEnd w:id="79"/>
    </w:p>
    <w:p w14:paraId="7180A4DD" w14:textId="29B7732C" w:rsidR="00515562" w:rsidRPr="009615FD" w:rsidRDefault="00515562" w:rsidP="00DE0087">
      <w:pPr>
        <w:rPr>
          <w:rFonts w:ascii="Book Antiqua" w:hAnsi="Book Antiqua"/>
        </w:rPr>
      </w:pPr>
      <w:r w:rsidRPr="009615FD">
        <w:rPr>
          <w:rFonts w:ascii="Book Antiqua" w:hAnsi="Book Antiqua"/>
        </w:rPr>
        <w:t>通过【交易管理】</w:t>
      </w:r>
      <w:r w:rsidRPr="009615FD">
        <w:rPr>
          <w:rFonts w:ascii="Book Antiqua" w:hAnsi="Book Antiqua"/>
        </w:rPr>
        <w:t>-</w:t>
      </w:r>
      <w:r w:rsidRPr="009615FD">
        <w:rPr>
          <w:rFonts w:ascii="Book Antiqua" w:hAnsi="Book Antiqua"/>
        </w:rPr>
        <w:t>【交易录入】的界面，点击左上角的</w:t>
      </w:r>
      <w:r w:rsidRPr="009615FD">
        <w:rPr>
          <w:rFonts w:ascii="Book Antiqua" w:hAnsi="Book Antiqua"/>
          <w:bdr w:val="single" w:sz="4" w:space="0" w:color="auto"/>
          <w:shd w:val="pct15" w:color="auto" w:fill="FFFFFF"/>
        </w:rPr>
        <w:t>添加期权结构</w:t>
      </w:r>
      <w:r w:rsidRPr="009615FD">
        <w:rPr>
          <w:rFonts w:ascii="Book Antiqua" w:hAnsi="Book Antiqua"/>
        </w:rPr>
        <w:t>按钮，并选择完成需簿记的期权结构后，再次点击</w:t>
      </w:r>
      <w:r w:rsidRPr="009615FD">
        <w:rPr>
          <w:rFonts w:ascii="Book Antiqua" w:hAnsi="Book Antiqua"/>
          <w:bdr w:val="single" w:sz="4" w:space="0" w:color="auto"/>
          <w:shd w:val="pct15" w:color="auto" w:fill="FFFFFF"/>
        </w:rPr>
        <w:t>添加期权结构</w:t>
      </w:r>
      <w:r w:rsidRPr="009615FD">
        <w:rPr>
          <w:rFonts w:ascii="Book Antiqua" w:hAnsi="Book Antiqua"/>
        </w:rPr>
        <w:t>按钮，直至完成所需多腿的期权结构后，如图</w:t>
      </w:r>
      <w:r w:rsidRPr="009615FD">
        <w:rPr>
          <w:rFonts w:ascii="Book Antiqua" w:hAnsi="Book Antiqua"/>
        </w:rPr>
        <w:t>5-1-2</w:t>
      </w:r>
      <w:r w:rsidRPr="009615FD">
        <w:rPr>
          <w:rFonts w:ascii="Book Antiqua" w:hAnsi="Book Antiqua"/>
        </w:rPr>
        <w:t>所示，选择点击</w:t>
      </w:r>
      <w:r w:rsidRPr="009615FD">
        <w:rPr>
          <w:rFonts w:ascii="Book Antiqua" w:hAnsi="Book Antiqua"/>
          <w:bdr w:val="single" w:sz="4" w:space="0" w:color="auto"/>
          <w:shd w:val="pct15" w:color="auto" w:fill="FFFFFF"/>
        </w:rPr>
        <w:t>完成簿记</w:t>
      </w:r>
      <w:r w:rsidRPr="009615FD">
        <w:rPr>
          <w:rFonts w:ascii="Book Antiqua" w:hAnsi="Book Antiqua"/>
        </w:rPr>
        <w:t>按钮，即可完成单腿期权的簿记；</w:t>
      </w:r>
    </w:p>
    <w:p w14:paraId="75EE764E" w14:textId="75A20CFA" w:rsidR="00515562" w:rsidRPr="009615FD" w:rsidRDefault="00DE0087" w:rsidP="00773319">
      <w:pPr>
        <w:rPr>
          <w:rFonts w:ascii="Book Antiqua" w:hAnsi="Book Antiqua"/>
        </w:rPr>
      </w:pPr>
      <w:r w:rsidRPr="009615FD">
        <w:rPr>
          <w:rFonts w:ascii="Book Antiqua" w:hAnsi="Book Antiqua"/>
          <w:noProof/>
        </w:rPr>
        <w:drawing>
          <wp:inline distT="0" distB="0" distL="0" distR="0" wp14:anchorId="0C1A2218" wp14:editId="6167A2B1">
            <wp:extent cx="5274310" cy="2738120"/>
            <wp:effectExtent l="0" t="0" r="254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38120"/>
                    </a:xfrm>
                    <a:prstGeom prst="rect">
                      <a:avLst/>
                    </a:prstGeom>
                  </pic:spPr>
                </pic:pic>
              </a:graphicData>
            </a:graphic>
          </wp:inline>
        </w:drawing>
      </w:r>
    </w:p>
    <w:p w14:paraId="64D8C3BC" w14:textId="506A63BA" w:rsidR="005C18F0" w:rsidRPr="009615FD" w:rsidRDefault="005C18F0"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5-1-2</w:t>
      </w:r>
    </w:p>
    <w:p w14:paraId="07E448B7" w14:textId="77777777" w:rsidR="00EE5C57" w:rsidRPr="009615FD" w:rsidRDefault="00EE5C57" w:rsidP="00EE5C57">
      <w:pPr>
        <w:rPr>
          <w:rFonts w:ascii="Book Antiqua" w:hAnsi="Book Antiqua"/>
          <w:b/>
        </w:rPr>
      </w:pPr>
      <w:r w:rsidRPr="009615FD">
        <w:rPr>
          <w:rFonts w:ascii="Book Antiqua" w:hAnsi="Book Antiqua"/>
          <w:b/>
        </w:rPr>
        <w:t>字段说明：</w:t>
      </w:r>
    </w:p>
    <w:tbl>
      <w:tblPr>
        <w:tblW w:w="8800" w:type="dxa"/>
        <w:tblLook w:val="04A0" w:firstRow="1" w:lastRow="0" w:firstColumn="1" w:lastColumn="0" w:noHBand="0" w:noVBand="1"/>
      </w:tblPr>
      <w:tblGrid>
        <w:gridCol w:w="1080"/>
        <w:gridCol w:w="1820"/>
        <w:gridCol w:w="1080"/>
        <w:gridCol w:w="4820"/>
      </w:tblGrid>
      <w:tr w:rsidR="006373BC" w:rsidRPr="009615FD" w14:paraId="0F9CDAC7" w14:textId="77777777" w:rsidTr="006373BC">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0215E064"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1C4E12A7"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7A2E5E98"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820" w:type="dxa"/>
            <w:tcBorders>
              <w:top w:val="single" w:sz="4" w:space="0" w:color="auto"/>
              <w:left w:val="nil"/>
              <w:bottom w:val="single" w:sz="4" w:space="0" w:color="auto"/>
              <w:right w:val="single" w:sz="4" w:space="0" w:color="auto"/>
            </w:tcBorders>
            <w:shd w:val="clear" w:color="000000" w:fill="A6A6A6"/>
            <w:vAlign w:val="bottom"/>
            <w:hideMark/>
          </w:tcPr>
          <w:p w14:paraId="5FEFDA76" w14:textId="77777777" w:rsidR="006373BC" w:rsidRPr="009615FD" w:rsidRDefault="006373BC" w:rsidP="006373BC">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6373BC" w:rsidRPr="009615FD" w14:paraId="518FA224"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81CC14"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017ECF32"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1080" w:type="dxa"/>
            <w:tcBorders>
              <w:top w:val="nil"/>
              <w:left w:val="nil"/>
              <w:bottom w:val="single" w:sz="4" w:space="0" w:color="auto"/>
              <w:right w:val="single" w:sz="4" w:space="0" w:color="auto"/>
            </w:tcBorders>
            <w:shd w:val="clear" w:color="auto" w:fill="auto"/>
            <w:noWrap/>
            <w:vAlign w:val="bottom"/>
            <w:hideMark/>
          </w:tcPr>
          <w:p w14:paraId="78DF5FEB"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2C6FA166"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填写期权所需簿记入的交易簿</w:t>
            </w:r>
          </w:p>
        </w:tc>
      </w:tr>
      <w:tr w:rsidR="006373BC" w:rsidRPr="009615FD" w14:paraId="2760FF34"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4C21FD"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19C09166"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交易编号</w:t>
            </w:r>
          </w:p>
        </w:tc>
        <w:tc>
          <w:tcPr>
            <w:tcW w:w="1080" w:type="dxa"/>
            <w:tcBorders>
              <w:top w:val="nil"/>
              <w:left w:val="nil"/>
              <w:bottom w:val="single" w:sz="4" w:space="0" w:color="auto"/>
              <w:right w:val="single" w:sz="4" w:space="0" w:color="auto"/>
            </w:tcBorders>
            <w:shd w:val="clear" w:color="auto" w:fill="auto"/>
            <w:noWrap/>
            <w:vAlign w:val="bottom"/>
            <w:hideMark/>
          </w:tcPr>
          <w:p w14:paraId="0B96A929"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2DE438BA"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该期权的唯一标志符，系统中不可重复</w:t>
            </w:r>
          </w:p>
        </w:tc>
      </w:tr>
      <w:tr w:rsidR="006373BC" w:rsidRPr="009615FD" w14:paraId="604EACF2"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F2B3A3E"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486639E2"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1080" w:type="dxa"/>
            <w:tcBorders>
              <w:top w:val="nil"/>
              <w:left w:val="nil"/>
              <w:bottom w:val="single" w:sz="4" w:space="0" w:color="auto"/>
              <w:right w:val="single" w:sz="4" w:space="0" w:color="auto"/>
            </w:tcBorders>
            <w:shd w:val="clear" w:color="auto" w:fill="auto"/>
            <w:noWrap/>
            <w:vAlign w:val="bottom"/>
            <w:hideMark/>
          </w:tcPr>
          <w:p w14:paraId="14C77962"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438855C1"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该期权的交易对手</w:t>
            </w:r>
          </w:p>
        </w:tc>
      </w:tr>
      <w:tr w:rsidR="006373BC" w:rsidRPr="009615FD" w14:paraId="56949D69"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54DA5F7"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4EE4DDB4"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销售</w:t>
            </w:r>
          </w:p>
        </w:tc>
        <w:tc>
          <w:tcPr>
            <w:tcW w:w="1080" w:type="dxa"/>
            <w:tcBorders>
              <w:top w:val="nil"/>
              <w:left w:val="nil"/>
              <w:bottom w:val="single" w:sz="4" w:space="0" w:color="auto"/>
              <w:right w:val="single" w:sz="4" w:space="0" w:color="auto"/>
            </w:tcBorders>
            <w:shd w:val="clear" w:color="auto" w:fill="auto"/>
            <w:noWrap/>
            <w:vAlign w:val="bottom"/>
            <w:hideMark/>
          </w:tcPr>
          <w:p w14:paraId="3D1A2E96"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否</w:t>
            </w:r>
          </w:p>
        </w:tc>
        <w:tc>
          <w:tcPr>
            <w:tcW w:w="4820" w:type="dxa"/>
            <w:tcBorders>
              <w:top w:val="nil"/>
              <w:left w:val="nil"/>
              <w:bottom w:val="single" w:sz="4" w:space="0" w:color="auto"/>
              <w:right w:val="single" w:sz="4" w:space="0" w:color="auto"/>
            </w:tcBorders>
            <w:shd w:val="clear" w:color="auto" w:fill="auto"/>
            <w:noWrap/>
            <w:vAlign w:val="bottom"/>
            <w:hideMark/>
          </w:tcPr>
          <w:p w14:paraId="307A156C"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完成该笔期权的销售名</w:t>
            </w:r>
          </w:p>
        </w:tc>
      </w:tr>
      <w:tr w:rsidR="006373BC" w:rsidRPr="009615FD" w14:paraId="524B3168" w14:textId="77777777" w:rsidTr="006373BC">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67A26F" w14:textId="77777777" w:rsidR="006373BC" w:rsidRPr="009615FD" w:rsidRDefault="006373BC" w:rsidP="006373BC">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0" w:type="dxa"/>
            <w:tcBorders>
              <w:top w:val="nil"/>
              <w:left w:val="nil"/>
              <w:bottom w:val="single" w:sz="4" w:space="0" w:color="auto"/>
              <w:right w:val="single" w:sz="4" w:space="0" w:color="auto"/>
            </w:tcBorders>
            <w:shd w:val="clear" w:color="auto" w:fill="auto"/>
            <w:noWrap/>
            <w:vAlign w:val="bottom"/>
            <w:hideMark/>
          </w:tcPr>
          <w:p w14:paraId="08CF3546"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交易日</w:t>
            </w:r>
          </w:p>
        </w:tc>
        <w:tc>
          <w:tcPr>
            <w:tcW w:w="1080" w:type="dxa"/>
            <w:tcBorders>
              <w:top w:val="nil"/>
              <w:left w:val="nil"/>
              <w:bottom w:val="single" w:sz="4" w:space="0" w:color="auto"/>
              <w:right w:val="single" w:sz="4" w:space="0" w:color="auto"/>
            </w:tcBorders>
            <w:shd w:val="clear" w:color="auto" w:fill="auto"/>
            <w:noWrap/>
            <w:vAlign w:val="bottom"/>
            <w:hideMark/>
          </w:tcPr>
          <w:p w14:paraId="103B73B5"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53D29FD9" w14:textId="77777777" w:rsidR="006373BC" w:rsidRPr="009615FD" w:rsidRDefault="006373BC" w:rsidP="006373BC">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完成该笔交易的日期</w:t>
            </w:r>
          </w:p>
        </w:tc>
      </w:tr>
    </w:tbl>
    <w:p w14:paraId="39E09448" w14:textId="504CD03C" w:rsidR="008A0864" w:rsidRPr="009615FD" w:rsidRDefault="008A0864" w:rsidP="008A0864">
      <w:pPr>
        <w:pStyle w:val="3"/>
        <w:numPr>
          <w:ilvl w:val="2"/>
          <w:numId w:val="13"/>
        </w:numPr>
        <w:rPr>
          <w:rFonts w:ascii="Book Antiqua" w:hAnsi="Book Antiqua"/>
        </w:rPr>
      </w:pPr>
      <w:bookmarkStart w:id="80" w:name="_Toc8158122"/>
      <w:r w:rsidRPr="009615FD">
        <w:rPr>
          <w:rFonts w:ascii="Book Antiqua" w:hAnsi="Book Antiqua"/>
        </w:rPr>
        <w:t>合约资金录入</w:t>
      </w:r>
      <w:bookmarkEnd w:id="80"/>
    </w:p>
    <w:p w14:paraId="0E30B7E6" w14:textId="6CCA4BD7" w:rsidR="005773AD" w:rsidRPr="009615FD" w:rsidRDefault="008A0864" w:rsidP="008A0864">
      <w:pPr>
        <w:rPr>
          <w:rFonts w:ascii="Book Antiqua" w:hAnsi="Book Antiqua"/>
        </w:rPr>
      </w:pPr>
      <w:r w:rsidRPr="009615FD">
        <w:rPr>
          <w:rFonts w:ascii="Book Antiqua" w:hAnsi="Book Antiqua"/>
        </w:rPr>
        <w:t>在进行完成</w:t>
      </w:r>
      <w:r w:rsidR="005773AD" w:rsidRPr="009615FD">
        <w:rPr>
          <w:rFonts w:ascii="Book Antiqua" w:hAnsi="Book Antiqua"/>
        </w:rPr>
        <w:t>期权合约簿记时，系统会自动弹出页面，如图</w:t>
      </w:r>
      <w:r w:rsidR="005773AD" w:rsidRPr="009615FD">
        <w:rPr>
          <w:rFonts w:ascii="Book Antiqua" w:hAnsi="Book Antiqua"/>
        </w:rPr>
        <w:t>5-1-3</w:t>
      </w:r>
      <w:r w:rsidR="005773AD" w:rsidRPr="009615FD">
        <w:rPr>
          <w:rFonts w:ascii="Book Antiqua" w:hAnsi="Book Antiqua"/>
        </w:rPr>
        <w:t>所示，此时点击右侧的</w:t>
      </w:r>
      <w:r w:rsidR="005773AD" w:rsidRPr="009615FD">
        <w:rPr>
          <w:rFonts w:ascii="Book Antiqua" w:hAnsi="Book Antiqua"/>
          <w:bdr w:val="single" w:sz="4" w:space="0" w:color="auto"/>
          <w:shd w:val="pct15" w:color="auto" w:fill="FFFFFF"/>
        </w:rPr>
        <w:t>资金录入</w:t>
      </w:r>
      <w:r w:rsidR="005773AD" w:rsidRPr="009615FD">
        <w:rPr>
          <w:rFonts w:ascii="Book Antiqua" w:hAnsi="Book Antiqua"/>
        </w:rPr>
        <w:t>按钮，如图</w:t>
      </w:r>
      <w:r w:rsidR="005773AD" w:rsidRPr="009615FD">
        <w:rPr>
          <w:rFonts w:ascii="Book Antiqua" w:hAnsi="Book Antiqua"/>
        </w:rPr>
        <w:t>5-1-4</w:t>
      </w:r>
      <w:r w:rsidR="005773AD" w:rsidRPr="009615FD">
        <w:rPr>
          <w:rFonts w:ascii="Book Antiqua" w:hAnsi="Book Antiqua"/>
        </w:rPr>
        <w:t>所示，输入资金类型，期权费字段，点击确定，该笔资金则会进入到【台账管理】中账户流水页面，如未对该页面进行操作，直接点击关闭，该笔流水则会直接进入【台账管理】中的待处理任务之中</w:t>
      </w:r>
    </w:p>
    <w:p w14:paraId="4169A37A" w14:textId="5A8E7930" w:rsidR="005773AD" w:rsidRPr="009615FD" w:rsidRDefault="005773AD" w:rsidP="005773AD">
      <w:pPr>
        <w:rPr>
          <w:rFonts w:ascii="Book Antiqua" w:hAnsi="Book Antiqua"/>
        </w:rPr>
      </w:pPr>
      <w:r w:rsidRPr="009615FD">
        <w:rPr>
          <w:rFonts w:ascii="Book Antiqua" w:hAnsi="Book Antiqua"/>
          <w:noProof/>
        </w:rPr>
        <w:lastRenderedPageBreak/>
        <w:drawing>
          <wp:inline distT="0" distB="0" distL="0" distR="0" wp14:anchorId="438AEF55" wp14:editId="3FF84587">
            <wp:extent cx="5274310" cy="231013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10130"/>
                    </a:xfrm>
                    <a:prstGeom prst="rect">
                      <a:avLst/>
                    </a:prstGeom>
                  </pic:spPr>
                </pic:pic>
              </a:graphicData>
            </a:graphic>
          </wp:inline>
        </w:drawing>
      </w:r>
    </w:p>
    <w:p w14:paraId="26CBFEEE" w14:textId="07B7F638" w:rsidR="005773AD" w:rsidRPr="009615FD" w:rsidRDefault="005773AD"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5-1-3</w:t>
      </w:r>
    </w:p>
    <w:p w14:paraId="1CF23D54" w14:textId="6EBE4760" w:rsidR="005773AD" w:rsidRPr="009615FD" w:rsidRDefault="005773AD" w:rsidP="00403373">
      <w:pPr>
        <w:jc w:val="center"/>
        <w:rPr>
          <w:rFonts w:ascii="Book Antiqua" w:hAnsi="Book Antiqua"/>
        </w:rPr>
      </w:pPr>
      <w:r w:rsidRPr="009615FD">
        <w:rPr>
          <w:rFonts w:ascii="Book Antiqua" w:hAnsi="Book Antiqua"/>
          <w:noProof/>
        </w:rPr>
        <w:drawing>
          <wp:inline distT="0" distB="0" distL="0" distR="0" wp14:anchorId="7350B1F9" wp14:editId="2715828E">
            <wp:extent cx="5274310" cy="265747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57475"/>
                    </a:xfrm>
                    <a:prstGeom prst="rect">
                      <a:avLst/>
                    </a:prstGeom>
                  </pic:spPr>
                </pic:pic>
              </a:graphicData>
            </a:graphic>
          </wp:inline>
        </w:drawing>
      </w:r>
      <w:r w:rsidRPr="009615FD">
        <w:rPr>
          <w:rFonts w:ascii="Book Antiqua" w:hAnsi="Book Antiqua"/>
        </w:rPr>
        <w:t>图</w:t>
      </w:r>
      <w:r w:rsidRPr="009615FD">
        <w:rPr>
          <w:rFonts w:ascii="Book Antiqua" w:hAnsi="Book Antiqua"/>
        </w:rPr>
        <w:t xml:space="preserve"> 5-1-4</w:t>
      </w:r>
    </w:p>
    <w:p w14:paraId="24953747" w14:textId="54AB50B8" w:rsidR="00EE5C57" w:rsidRPr="009615FD" w:rsidRDefault="00EE5C57" w:rsidP="008A0864">
      <w:pPr>
        <w:rPr>
          <w:rFonts w:ascii="Book Antiqua" w:hAnsi="Book Antiqua"/>
        </w:rPr>
      </w:pPr>
    </w:p>
    <w:p w14:paraId="053A22C2" w14:textId="4E81197F" w:rsidR="003D44C3" w:rsidRPr="009615FD" w:rsidRDefault="003D44C3" w:rsidP="003D44C3">
      <w:pPr>
        <w:pStyle w:val="3"/>
        <w:numPr>
          <w:ilvl w:val="2"/>
          <w:numId w:val="13"/>
        </w:numPr>
        <w:rPr>
          <w:rFonts w:ascii="Book Antiqua" w:hAnsi="Book Antiqua"/>
        </w:rPr>
      </w:pPr>
      <w:bookmarkStart w:id="81" w:name="_Toc8158123"/>
      <w:r w:rsidRPr="009615FD">
        <w:rPr>
          <w:rFonts w:ascii="Book Antiqua" w:hAnsi="Book Antiqua"/>
        </w:rPr>
        <w:t>交易对手信息查看</w:t>
      </w:r>
      <w:bookmarkEnd w:id="81"/>
    </w:p>
    <w:p w14:paraId="3A6489E5" w14:textId="0236828E" w:rsidR="004876DE" w:rsidRPr="009615FD" w:rsidRDefault="004876DE" w:rsidP="00403373">
      <w:pPr>
        <w:pStyle w:val="af"/>
        <w:ind w:left="425" w:firstLineChars="0" w:firstLine="0"/>
        <w:rPr>
          <w:rFonts w:ascii="Book Antiqua" w:hAnsi="Book Antiqua"/>
        </w:rPr>
      </w:pPr>
      <w:r w:rsidRPr="009615FD">
        <w:rPr>
          <w:rFonts w:ascii="Book Antiqua" w:hAnsi="Book Antiqua"/>
        </w:rPr>
        <w:t>通过【交易管理】</w:t>
      </w:r>
      <w:r w:rsidRPr="009615FD">
        <w:rPr>
          <w:rFonts w:ascii="Book Antiqua" w:hAnsi="Book Antiqua"/>
        </w:rPr>
        <w:t>-</w:t>
      </w:r>
      <w:r w:rsidRPr="009615FD">
        <w:rPr>
          <w:rFonts w:ascii="Book Antiqua" w:hAnsi="Book Antiqua"/>
        </w:rPr>
        <w:t>【交易录入】的界面，</w:t>
      </w:r>
      <w:r w:rsidR="005C18F0" w:rsidRPr="009615FD">
        <w:rPr>
          <w:rFonts w:ascii="Book Antiqua" w:hAnsi="Book Antiqua"/>
        </w:rPr>
        <w:t>选择一个交易对手后</w:t>
      </w:r>
      <w:r w:rsidRPr="009615FD">
        <w:rPr>
          <w:rFonts w:ascii="Book Antiqua" w:hAnsi="Book Antiqua"/>
        </w:rPr>
        <w:t>，</w:t>
      </w:r>
      <w:r w:rsidR="005C18F0" w:rsidRPr="009615FD">
        <w:rPr>
          <w:rFonts w:ascii="Book Antiqua" w:hAnsi="Book Antiqua"/>
        </w:rPr>
        <w:t>点击</w:t>
      </w:r>
      <w:r w:rsidR="005C18F0" w:rsidRPr="009615FD">
        <w:rPr>
          <w:rFonts w:ascii="Book Antiqua" w:hAnsi="Book Antiqua"/>
          <w:bdr w:val="single" w:sz="4" w:space="0" w:color="auto"/>
          <w:shd w:val="pct15" w:color="auto" w:fill="FFFFFF"/>
        </w:rPr>
        <w:t>查看交易对手</w:t>
      </w:r>
      <w:r w:rsidR="005C18F0" w:rsidRPr="009615FD">
        <w:rPr>
          <w:rFonts w:ascii="Book Antiqua" w:hAnsi="Book Antiqua"/>
        </w:rPr>
        <w:t>，如图</w:t>
      </w:r>
      <w:r w:rsidR="005C18F0" w:rsidRPr="009615FD">
        <w:rPr>
          <w:rFonts w:ascii="Book Antiqua" w:hAnsi="Book Antiqua"/>
        </w:rPr>
        <w:t>5-1-</w:t>
      </w:r>
      <w:r w:rsidR="005773AD" w:rsidRPr="009615FD">
        <w:rPr>
          <w:rFonts w:ascii="Book Antiqua" w:hAnsi="Book Antiqua"/>
        </w:rPr>
        <w:t>4</w:t>
      </w:r>
      <w:r w:rsidR="005C18F0" w:rsidRPr="009615FD">
        <w:rPr>
          <w:rFonts w:ascii="Book Antiqua" w:hAnsi="Book Antiqua"/>
        </w:rPr>
        <w:t>所示，即可查看该交易对手的信息，其中数据只做展示，无控制交易的功能</w:t>
      </w:r>
      <w:r w:rsidRPr="009615FD">
        <w:rPr>
          <w:rFonts w:ascii="Book Antiqua" w:hAnsi="Book Antiqua"/>
        </w:rPr>
        <w:t>；</w:t>
      </w:r>
    </w:p>
    <w:p w14:paraId="6F17F5B5" w14:textId="011A5626" w:rsidR="003D44C3" w:rsidRPr="009615FD" w:rsidRDefault="005C18F0" w:rsidP="00EE5C57">
      <w:pPr>
        <w:rPr>
          <w:rFonts w:ascii="Book Antiqua" w:hAnsi="Book Antiqua"/>
        </w:rPr>
      </w:pPr>
      <w:r w:rsidRPr="009615FD">
        <w:rPr>
          <w:rFonts w:ascii="Book Antiqua" w:hAnsi="Book Antiqua"/>
          <w:noProof/>
        </w:rPr>
        <w:lastRenderedPageBreak/>
        <w:drawing>
          <wp:inline distT="0" distB="0" distL="0" distR="0" wp14:anchorId="02B4F796" wp14:editId="5ADA3B1B">
            <wp:extent cx="5274310" cy="42894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4289425"/>
                    </a:xfrm>
                    <a:prstGeom prst="rect">
                      <a:avLst/>
                    </a:prstGeom>
                  </pic:spPr>
                </pic:pic>
              </a:graphicData>
            </a:graphic>
          </wp:inline>
        </w:drawing>
      </w:r>
    </w:p>
    <w:p w14:paraId="6A67B363" w14:textId="3994756A" w:rsidR="005C18F0" w:rsidRPr="009615FD" w:rsidRDefault="005C18F0" w:rsidP="005C18F0">
      <w:pPr>
        <w:jc w:val="center"/>
        <w:rPr>
          <w:rFonts w:ascii="Book Antiqua" w:hAnsi="Book Antiqua"/>
        </w:rPr>
      </w:pPr>
      <w:r w:rsidRPr="009615FD">
        <w:rPr>
          <w:rFonts w:ascii="Book Antiqua" w:hAnsi="Book Antiqua"/>
        </w:rPr>
        <w:t>图</w:t>
      </w:r>
      <w:r w:rsidRPr="009615FD">
        <w:rPr>
          <w:rFonts w:ascii="Book Antiqua" w:hAnsi="Book Antiqua"/>
        </w:rPr>
        <w:t xml:space="preserve"> 5-1-</w:t>
      </w:r>
      <w:r w:rsidR="005773AD" w:rsidRPr="009615FD">
        <w:rPr>
          <w:rFonts w:ascii="Book Antiqua" w:hAnsi="Book Antiqua"/>
        </w:rPr>
        <w:t>4</w:t>
      </w:r>
    </w:p>
    <w:p w14:paraId="01443C9D" w14:textId="07C6C511" w:rsidR="0005381B" w:rsidRPr="009615FD" w:rsidRDefault="0005381B" w:rsidP="0005381B">
      <w:pPr>
        <w:rPr>
          <w:rFonts w:ascii="Book Antiqua" w:hAnsi="Book Antiqua"/>
          <w:b/>
        </w:rPr>
      </w:pPr>
      <w:r w:rsidRPr="009615FD">
        <w:rPr>
          <w:rFonts w:ascii="Book Antiqua" w:hAnsi="Book Antiqua"/>
          <w:b/>
        </w:rPr>
        <w:t>字段说明：</w:t>
      </w:r>
    </w:p>
    <w:tbl>
      <w:tblPr>
        <w:tblW w:w="9470" w:type="dxa"/>
        <w:tblLook w:val="04A0" w:firstRow="1" w:lastRow="0" w:firstColumn="1" w:lastColumn="0" w:noHBand="0" w:noVBand="1"/>
      </w:tblPr>
      <w:tblGrid>
        <w:gridCol w:w="950"/>
        <w:gridCol w:w="1597"/>
        <w:gridCol w:w="6923"/>
      </w:tblGrid>
      <w:tr w:rsidR="00764692" w:rsidRPr="009615FD" w14:paraId="5541E09E" w14:textId="77777777" w:rsidTr="00403373">
        <w:trPr>
          <w:trHeight w:val="326"/>
        </w:trPr>
        <w:tc>
          <w:tcPr>
            <w:tcW w:w="95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D5D85D4" w14:textId="77777777" w:rsidR="00764692" w:rsidRPr="009615FD" w:rsidRDefault="00764692" w:rsidP="00764692">
            <w:pPr>
              <w:widowControl/>
              <w:jc w:val="left"/>
              <w:rPr>
                <w:rFonts w:ascii="Book Antiqua" w:eastAsia="微软雅黑" w:hAnsi="Book Antiqua" w:cs="宋体"/>
                <w:b/>
                <w:bCs/>
                <w:color w:val="000000"/>
                <w:kern w:val="0"/>
                <w:sz w:val="20"/>
                <w:szCs w:val="20"/>
              </w:rPr>
            </w:pPr>
            <w:r w:rsidRPr="009615FD">
              <w:rPr>
                <w:rFonts w:ascii="Book Antiqua" w:eastAsia="微软雅黑" w:hAnsi="Book Antiqua" w:cs="宋体"/>
                <w:b/>
                <w:bCs/>
                <w:color w:val="000000"/>
                <w:kern w:val="0"/>
                <w:sz w:val="20"/>
                <w:szCs w:val="20"/>
              </w:rPr>
              <w:t>序号</w:t>
            </w:r>
          </w:p>
        </w:tc>
        <w:tc>
          <w:tcPr>
            <w:tcW w:w="1597" w:type="dxa"/>
            <w:tcBorders>
              <w:top w:val="single" w:sz="4" w:space="0" w:color="auto"/>
              <w:left w:val="nil"/>
              <w:bottom w:val="single" w:sz="4" w:space="0" w:color="auto"/>
              <w:right w:val="single" w:sz="4" w:space="0" w:color="auto"/>
            </w:tcBorders>
            <w:shd w:val="clear" w:color="000000" w:fill="BFBFBF"/>
            <w:noWrap/>
            <w:vAlign w:val="center"/>
            <w:hideMark/>
          </w:tcPr>
          <w:p w14:paraId="07E4122D" w14:textId="77777777" w:rsidR="00764692" w:rsidRPr="009615FD" w:rsidRDefault="00764692" w:rsidP="00764692">
            <w:pPr>
              <w:widowControl/>
              <w:jc w:val="left"/>
              <w:rPr>
                <w:rFonts w:ascii="Book Antiqua" w:eastAsia="微软雅黑" w:hAnsi="Book Antiqua" w:cs="宋体"/>
                <w:b/>
                <w:bCs/>
                <w:color w:val="000000"/>
                <w:kern w:val="0"/>
                <w:sz w:val="20"/>
                <w:szCs w:val="20"/>
              </w:rPr>
            </w:pPr>
            <w:r w:rsidRPr="009615FD">
              <w:rPr>
                <w:rFonts w:ascii="Book Antiqua" w:eastAsia="微软雅黑" w:hAnsi="Book Antiqua" w:cs="宋体"/>
                <w:b/>
                <w:bCs/>
                <w:color w:val="000000"/>
                <w:kern w:val="0"/>
                <w:sz w:val="20"/>
                <w:szCs w:val="20"/>
              </w:rPr>
              <w:t>字段名称</w:t>
            </w:r>
          </w:p>
        </w:tc>
        <w:tc>
          <w:tcPr>
            <w:tcW w:w="6923" w:type="dxa"/>
            <w:tcBorders>
              <w:top w:val="single" w:sz="4" w:space="0" w:color="auto"/>
              <w:left w:val="nil"/>
              <w:bottom w:val="single" w:sz="4" w:space="0" w:color="auto"/>
              <w:right w:val="single" w:sz="4" w:space="0" w:color="auto"/>
            </w:tcBorders>
            <w:shd w:val="clear" w:color="000000" w:fill="BFBFBF"/>
            <w:noWrap/>
            <w:vAlign w:val="center"/>
            <w:hideMark/>
          </w:tcPr>
          <w:p w14:paraId="5399FB13" w14:textId="77777777" w:rsidR="00764692" w:rsidRPr="009615FD" w:rsidRDefault="00764692" w:rsidP="00764692">
            <w:pPr>
              <w:widowControl/>
              <w:jc w:val="left"/>
              <w:rPr>
                <w:rFonts w:ascii="Book Antiqua" w:eastAsia="微软雅黑" w:hAnsi="Book Antiqua" w:cs="宋体"/>
                <w:b/>
                <w:bCs/>
                <w:color w:val="000000"/>
                <w:kern w:val="0"/>
                <w:sz w:val="20"/>
                <w:szCs w:val="20"/>
              </w:rPr>
            </w:pPr>
            <w:r w:rsidRPr="009615FD">
              <w:rPr>
                <w:rFonts w:ascii="Book Antiqua" w:eastAsia="微软雅黑" w:hAnsi="Book Antiqua" w:cs="宋体"/>
                <w:b/>
                <w:bCs/>
                <w:color w:val="000000"/>
                <w:kern w:val="0"/>
                <w:sz w:val="20"/>
                <w:szCs w:val="20"/>
              </w:rPr>
              <w:t>字段说明</w:t>
            </w:r>
          </w:p>
        </w:tc>
      </w:tr>
      <w:tr w:rsidR="00764692" w:rsidRPr="009615FD" w14:paraId="40446E48"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5B52E9A2"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1</w:t>
            </w:r>
          </w:p>
        </w:tc>
        <w:tc>
          <w:tcPr>
            <w:tcW w:w="1597" w:type="dxa"/>
            <w:tcBorders>
              <w:top w:val="nil"/>
              <w:left w:val="nil"/>
              <w:bottom w:val="single" w:sz="4" w:space="0" w:color="auto"/>
              <w:right w:val="single" w:sz="4" w:space="0" w:color="auto"/>
            </w:tcBorders>
            <w:shd w:val="clear" w:color="auto" w:fill="auto"/>
            <w:noWrap/>
            <w:vAlign w:val="center"/>
            <w:hideMark/>
          </w:tcPr>
          <w:p w14:paraId="16D9DCB2"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交易方向</w:t>
            </w:r>
          </w:p>
        </w:tc>
        <w:tc>
          <w:tcPr>
            <w:tcW w:w="6923" w:type="dxa"/>
            <w:tcBorders>
              <w:top w:val="nil"/>
              <w:left w:val="nil"/>
              <w:bottom w:val="single" w:sz="4" w:space="0" w:color="auto"/>
              <w:right w:val="single" w:sz="4" w:space="0" w:color="auto"/>
            </w:tcBorders>
            <w:shd w:val="clear" w:color="auto" w:fill="auto"/>
            <w:noWrap/>
            <w:vAlign w:val="center"/>
            <w:hideMark/>
          </w:tcPr>
          <w:p w14:paraId="3EF46145" w14:textId="77777777" w:rsidR="00764692" w:rsidRPr="009615FD" w:rsidRDefault="00764692" w:rsidP="00764692">
            <w:pPr>
              <w:widowControl/>
              <w:jc w:val="left"/>
              <w:rPr>
                <w:rFonts w:ascii="Book Antiqua" w:hAnsi="Book Antiqua" w:cs="宋体"/>
                <w:color w:val="172B4D"/>
                <w:kern w:val="0"/>
                <w:sz w:val="22"/>
              </w:rPr>
            </w:pPr>
            <w:r w:rsidRPr="009615FD">
              <w:rPr>
                <w:rFonts w:ascii="Book Antiqua" w:hAnsi="Book Antiqua" w:cs="宋体"/>
                <w:color w:val="172B4D"/>
                <w:kern w:val="0"/>
                <w:sz w:val="22"/>
              </w:rPr>
              <w:t>用于展示允许与该客户发生的交易方向，有三种状态（买入、卖出、买卖）</w:t>
            </w:r>
          </w:p>
        </w:tc>
      </w:tr>
      <w:tr w:rsidR="00764692" w:rsidRPr="009615FD" w14:paraId="328E95F4"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1C478E4F"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2</w:t>
            </w:r>
          </w:p>
        </w:tc>
        <w:tc>
          <w:tcPr>
            <w:tcW w:w="1597" w:type="dxa"/>
            <w:tcBorders>
              <w:top w:val="nil"/>
              <w:left w:val="nil"/>
              <w:bottom w:val="single" w:sz="4" w:space="0" w:color="auto"/>
              <w:right w:val="single" w:sz="4" w:space="0" w:color="auto"/>
            </w:tcBorders>
            <w:shd w:val="clear" w:color="auto" w:fill="auto"/>
            <w:noWrap/>
            <w:vAlign w:val="center"/>
            <w:hideMark/>
          </w:tcPr>
          <w:p w14:paraId="002B317D"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交易权限</w:t>
            </w:r>
          </w:p>
        </w:tc>
        <w:tc>
          <w:tcPr>
            <w:tcW w:w="6923" w:type="dxa"/>
            <w:tcBorders>
              <w:top w:val="nil"/>
              <w:left w:val="nil"/>
              <w:bottom w:val="single" w:sz="4" w:space="0" w:color="auto"/>
              <w:right w:val="single" w:sz="4" w:space="0" w:color="auto"/>
            </w:tcBorders>
            <w:shd w:val="clear" w:color="auto" w:fill="auto"/>
            <w:noWrap/>
            <w:vAlign w:val="center"/>
            <w:hideMark/>
          </w:tcPr>
          <w:p w14:paraId="14163226"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用于展示是否允许与该客户做交易，有三种状态（可交易、不可交易、交易标的）</w:t>
            </w:r>
          </w:p>
        </w:tc>
      </w:tr>
      <w:tr w:rsidR="00764692" w:rsidRPr="009615FD" w14:paraId="5142CDD2"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231B71B0"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3</w:t>
            </w:r>
          </w:p>
        </w:tc>
        <w:tc>
          <w:tcPr>
            <w:tcW w:w="1597" w:type="dxa"/>
            <w:tcBorders>
              <w:top w:val="nil"/>
              <w:left w:val="nil"/>
              <w:bottom w:val="single" w:sz="4" w:space="0" w:color="auto"/>
              <w:right w:val="single" w:sz="4" w:space="0" w:color="auto"/>
            </w:tcBorders>
            <w:shd w:val="clear" w:color="auto" w:fill="auto"/>
            <w:noWrap/>
            <w:vAlign w:val="center"/>
            <w:hideMark/>
          </w:tcPr>
          <w:p w14:paraId="6EE533E4"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交易权限备注</w:t>
            </w:r>
          </w:p>
        </w:tc>
        <w:tc>
          <w:tcPr>
            <w:tcW w:w="6923" w:type="dxa"/>
            <w:tcBorders>
              <w:top w:val="nil"/>
              <w:left w:val="nil"/>
              <w:bottom w:val="single" w:sz="4" w:space="0" w:color="auto"/>
              <w:right w:val="single" w:sz="4" w:space="0" w:color="auto"/>
            </w:tcBorders>
            <w:shd w:val="clear" w:color="auto" w:fill="auto"/>
            <w:noWrap/>
            <w:vAlign w:val="center"/>
            <w:hideMark/>
          </w:tcPr>
          <w:p w14:paraId="6A04B28D"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用于展示该交易对手不可交易的原因，或者可交易的限制标的</w:t>
            </w:r>
          </w:p>
        </w:tc>
      </w:tr>
      <w:tr w:rsidR="00764692" w:rsidRPr="009615FD" w14:paraId="07F0297F"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0ADEE222"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4</w:t>
            </w:r>
          </w:p>
        </w:tc>
        <w:tc>
          <w:tcPr>
            <w:tcW w:w="1597" w:type="dxa"/>
            <w:tcBorders>
              <w:top w:val="nil"/>
              <w:left w:val="nil"/>
              <w:bottom w:val="single" w:sz="4" w:space="0" w:color="auto"/>
              <w:right w:val="single" w:sz="4" w:space="0" w:color="auto"/>
            </w:tcBorders>
            <w:shd w:val="clear" w:color="auto" w:fill="auto"/>
            <w:noWrap/>
            <w:vAlign w:val="center"/>
            <w:hideMark/>
          </w:tcPr>
          <w:p w14:paraId="2395FAF6"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交易标的</w:t>
            </w:r>
          </w:p>
        </w:tc>
        <w:tc>
          <w:tcPr>
            <w:tcW w:w="6923" w:type="dxa"/>
            <w:tcBorders>
              <w:top w:val="nil"/>
              <w:left w:val="nil"/>
              <w:bottom w:val="single" w:sz="4" w:space="0" w:color="auto"/>
              <w:right w:val="single" w:sz="4" w:space="0" w:color="auto"/>
            </w:tcBorders>
            <w:shd w:val="clear" w:color="auto" w:fill="auto"/>
            <w:noWrap/>
            <w:vAlign w:val="center"/>
            <w:hideMark/>
          </w:tcPr>
          <w:p w14:paraId="4BC96338"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用于展示该交易对手可做交易的类型，有两种状态（个股商品、商品）</w:t>
            </w:r>
          </w:p>
        </w:tc>
      </w:tr>
      <w:tr w:rsidR="00764692" w:rsidRPr="009615FD" w14:paraId="5C326581"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2374B1EC"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5</w:t>
            </w:r>
          </w:p>
        </w:tc>
        <w:tc>
          <w:tcPr>
            <w:tcW w:w="1597" w:type="dxa"/>
            <w:tcBorders>
              <w:top w:val="nil"/>
              <w:left w:val="nil"/>
              <w:bottom w:val="single" w:sz="4" w:space="0" w:color="auto"/>
              <w:right w:val="single" w:sz="4" w:space="0" w:color="auto"/>
            </w:tcBorders>
            <w:shd w:val="clear" w:color="auto" w:fill="auto"/>
            <w:noWrap/>
            <w:vAlign w:val="center"/>
            <w:hideMark/>
          </w:tcPr>
          <w:p w14:paraId="4EDA7AD5"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客户可用资金</w:t>
            </w:r>
          </w:p>
        </w:tc>
        <w:tc>
          <w:tcPr>
            <w:tcW w:w="6923" w:type="dxa"/>
            <w:tcBorders>
              <w:top w:val="nil"/>
              <w:left w:val="nil"/>
              <w:bottom w:val="single" w:sz="4" w:space="0" w:color="auto"/>
              <w:right w:val="single" w:sz="4" w:space="0" w:color="auto"/>
            </w:tcBorders>
            <w:shd w:val="clear" w:color="auto" w:fill="auto"/>
            <w:noWrap/>
            <w:vAlign w:val="center"/>
            <w:hideMark/>
          </w:tcPr>
          <w:p w14:paraId="2EA71DE3"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用于展示我方在该交易对手下可进行交易的可用资金</w:t>
            </w:r>
          </w:p>
        </w:tc>
      </w:tr>
      <w:tr w:rsidR="00764692" w:rsidRPr="009615FD" w14:paraId="6EB6D685" w14:textId="77777777" w:rsidTr="00403373">
        <w:trPr>
          <w:trHeight w:val="326"/>
        </w:trPr>
        <w:tc>
          <w:tcPr>
            <w:tcW w:w="950" w:type="dxa"/>
            <w:tcBorders>
              <w:top w:val="nil"/>
              <w:left w:val="single" w:sz="4" w:space="0" w:color="auto"/>
              <w:bottom w:val="single" w:sz="4" w:space="0" w:color="auto"/>
              <w:right w:val="single" w:sz="4" w:space="0" w:color="auto"/>
            </w:tcBorders>
            <w:shd w:val="clear" w:color="auto" w:fill="auto"/>
            <w:noWrap/>
            <w:vAlign w:val="center"/>
            <w:hideMark/>
          </w:tcPr>
          <w:p w14:paraId="146CF01D" w14:textId="77777777" w:rsidR="00764692" w:rsidRPr="009615FD" w:rsidRDefault="00764692" w:rsidP="00764692">
            <w:pPr>
              <w:widowControl/>
              <w:jc w:val="righ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6</w:t>
            </w:r>
          </w:p>
        </w:tc>
        <w:tc>
          <w:tcPr>
            <w:tcW w:w="1597" w:type="dxa"/>
            <w:tcBorders>
              <w:top w:val="nil"/>
              <w:left w:val="nil"/>
              <w:bottom w:val="single" w:sz="4" w:space="0" w:color="auto"/>
              <w:right w:val="single" w:sz="4" w:space="0" w:color="auto"/>
            </w:tcBorders>
            <w:shd w:val="clear" w:color="auto" w:fill="auto"/>
            <w:noWrap/>
            <w:vAlign w:val="center"/>
            <w:hideMark/>
          </w:tcPr>
          <w:p w14:paraId="324451BE"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交易授权人</w:t>
            </w:r>
          </w:p>
        </w:tc>
        <w:tc>
          <w:tcPr>
            <w:tcW w:w="6923" w:type="dxa"/>
            <w:tcBorders>
              <w:top w:val="nil"/>
              <w:left w:val="nil"/>
              <w:bottom w:val="single" w:sz="4" w:space="0" w:color="auto"/>
              <w:right w:val="single" w:sz="4" w:space="0" w:color="auto"/>
            </w:tcBorders>
            <w:shd w:val="clear" w:color="auto" w:fill="auto"/>
            <w:noWrap/>
            <w:vAlign w:val="center"/>
            <w:hideMark/>
          </w:tcPr>
          <w:p w14:paraId="0200AB43" w14:textId="77777777" w:rsidR="00764692" w:rsidRPr="009615FD" w:rsidRDefault="00764692" w:rsidP="00764692">
            <w:pPr>
              <w:widowControl/>
              <w:jc w:val="left"/>
              <w:rPr>
                <w:rFonts w:ascii="Book Antiqua" w:eastAsia="微软雅黑" w:hAnsi="Book Antiqua" w:cs="宋体"/>
                <w:color w:val="000000"/>
                <w:kern w:val="0"/>
                <w:sz w:val="20"/>
                <w:szCs w:val="20"/>
              </w:rPr>
            </w:pPr>
            <w:r w:rsidRPr="009615FD">
              <w:rPr>
                <w:rFonts w:ascii="Book Antiqua" w:eastAsia="微软雅黑" w:hAnsi="Book Antiqua" w:cs="宋体"/>
                <w:color w:val="000000"/>
                <w:kern w:val="0"/>
                <w:sz w:val="20"/>
                <w:szCs w:val="20"/>
              </w:rPr>
              <w:t>查看该交易对手的交易授权人信息</w:t>
            </w:r>
          </w:p>
        </w:tc>
      </w:tr>
    </w:tbl>
    <w:p w14:paraId="6F82C0D7" w14:textId="77777777" w:rsidR="0005381B" w:rsidRPr="009615FD" w:rsidRDefault="0005381B" w:rsidP="0005381B">
      <w:pPr>
        <w:rPr>
          <w:rFonts w:ascii="Book Antiqua" w:hAnsi="Book Antiqua"/>
          <w:b/>
        </w:rPr>
      </w:pPr>
    </w:p>
    <w:p w14:paraId="2EF981D3" w14:textId="501D8D61" w:rsidR="00DE0087" w:rsidRPr="009615FD" w:rsidRDefault="00514B9C" w:rsidP="00514B9C">
      <w:pPr>
        <w:pStyle w:val="3"/>
        <w:numPr>
          <w:ilvl w:val="2"/>
          <w:numId w:val="13"/>
        </w:numPr>
        <w:rPr>
          <w:rFonts w:ascii="Book Antiqua" w:hAnsi="Book Antiqua"/>
        </w:rPr>
      </w:pPr>
      <w:bookmarkStart w:id="82" w:name="_Toc8158124"/>
      <w:r w:rsidRPr="009615FD">
        <w:rPr>
          <w:rFonts w:ascii="Book Antiqua" w:hAnsi="Book Antiqua"/>
        </w:rPr>
        <w:lastRenderedPageBreak/>
        <w:t>系统中支持簿记的期权结构明细</w:t>
      </w:r>
      <w:bookmarkEnd w:id="82"/>
    </w:p>
    <w:tbl>
      <w:tblPr>
        <w:tblW w:w="9488" w:type="dxa"/>
        <w:tblLook w:val="04A0" w:firstRow="1" w:lastRow="0" w:firstColumn="1" w:lastColumn="0" w:noHBand="0" w:noVBand="1"/>
      </w:tblPr>
      <w:tblGrid>
        <w:gridCol w:w="2188"/>
        <w:gridCol w:w="1704"/>
        <w:gridCol w:w="3641"/>
        <w:gridCol w:w="1955"/>
      </w:tblGrid>
      <w:tr w:rsidR="00514B9C" w:rsidRPr="009615FD" w14:paraId="7F02D7CB" w14:textId="77777777" w:rsidTr="00403373">
        <w:trPr>
          <w:trHeight w:val="289"/>
        </w:trPr>
        <w:tc>
          <w:tcPr>
            <w:tcW w:w="218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F162D6B" w14:textId="77777777" w:rsidR="00514B9C" w:rsidRPr="009615FD" w:rsidRDefault="00514B9C" w:rsidP="00514B9C">
            <w:pPr>
              <w:widowControl/>
              <w:jc w:val="center"/>
              <w:rPr>
                <w:rFonts w:ascii="Book Antiqua" w:hAnsi="Book Antiqua" w:cs="宋体"/>
                <w:b/>
                <w:bCs/>
                <w:color w:val="000000"/>
                <w:kern w:val="0"/>
                <w:sz w:val="22"/>
              </w:rPr>
            </w:pPr>
            <w:r w:rsidRPr="009615FD">
              <w:rPr>
                <w:rFonts w:ascii="Book Antiqua" w:hAnsi="Book Antiqua" w:cs="宋体"/>
                <w:b/>
                <w:bCs/>
                <w:color w:val="000000"/>
                <w:kern w:val="0"/>
                <w:sz w:val="22"/>
              </w:rPr>
              <w:t>期权类型</w:t>
            </w:r>
          </w:p>
        </w:tc>
        <w:tc>
          <w:tcPr>
            <w:tcW w:w="1704" w:type="dxa"/>
            <w:tcBorders>
              <w:top w:val="single" w:sz="8" w:space="0" w:color="auto"/>
              <w:left w:val="nil"/>
              <w:bottom w:val="single" w:sz="8" w:space="0" w:color="auto"/>
              <w:right w:val="single" w:sz="8" w:space="0" w:color="auto"/>
            </w:tcBorders>
            <w:shd w:val="clear" w:color="auto" w:fill="auto"/>
            <w:noWrap/>
            <w:vAlign w:val="center"/>
            <w:hideMark/>
          </w:tcPr>
          <w:p w14:paraId="50D9423A" w14:textId="77777777" w:rsidR="00514B9C" w:rsidRPr="009615FD" w:rsidRDefault="00514B9C" w:rsidP="00514B9C">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框架</w:t>
            </w:r>
          </w:p>
        </w:tc>
        <w:tc>
          <w:tcPr>
            <w:tcW w:w="3641" w:type="dxa"/>
            <w:tcBorders>
              <w:top w:val="single" w:sz="8" w:space="0" w:color="auto"/>
              <w:left w:val="nil"/>
              <w:bottom w:val="single" w:sz="8" w:space="0" w:color="auto"/>
              <w:right w:val="single" w:sz="8" w:space="0" w:color="auto"/>
            </w:tcBorders>
            <w:shd w:val="clear" w:color="auto" w:fill="auto"/>
            <w:noWrap/>
            <w:vAlign w:val="center"/>
            <w:hideMark/>
          </w:tcPr>
          <w:p w14:paraId="39CE9B8A" w14:textId="77777777" w:rsidR="00514B9C" w:rsidRPr="009615FD" w:rsidRDefault="00514B9C" w:rsidP="00514B9C">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支持的数值方法</w:t>
            </w:r>
          </w:p>
        </w:tc>
        <w:tc>
          <w:tcPr>
            <w:tcW w:w="1955" w:type="dxa"/>
            <w:tcBorders>
              <w:top w:val="single" w:sz="8" w:space="0" w:color="auto"/>
              <w:left w:val="nil"/>
              <w:bottom w:val="single" w:sz="8" w:space="0" w:color="auto"/>
              <w:right w:val="single" w:sz="8" w:space="0" w:color="auto"/>
            </w:tcBorders>
            <w:shd w:val="clear" w:color="auto" w:fill="auto"/>
            <w:noWrap/>
            <w:vAlign w:val="center"/>
            <w:hideMark/>
          </w:tcPr>
          <w:p w14:paraId="4631C943" w14:textId="77777777" w:rsidR="00514B9C" w:rsidRPr="009615FD" w:rsidRDefault="00514B9C" w:rsidP="00514B9C">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解析解模型</w:t>
            </w:r>
          </w:p>
        </w:tc>
      </w:tr>
      <w:tr w:rsidR="00514B9C" w:rsidRPr="009615FD" w14:paraId="2B7B9AC7"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2B1D796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欧式看涨</w:t>
            </w:r>
          </w:p>
        </w:tc>
        <w:tc>
          <w:tcPr>
            <w:tcW w:w="1704" w:type="dxa"/>
            <w:tcBorders>
              <w:top w:val="nil"/>
              <w:left w:val="nil"/>
              <w:bottom w:val="single" w:sz="8" w:space="0" w:color="auto"/>
              <w:right w:val="single" w:sz="8" w:space="0" w:color="auto"/>
            </w:tcBorders>
            <w:shd w:val="clear" w:color="auto" w:fill="auto"/>
            <w:noWrap/>
            <w:vAlign w:val="center"/>
            <w:hideMark/>
          </w:tcPr>
          <w:p w14:paraId="24C6A18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732ECA32" w14:textId="6644502A"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650FD56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0012FDC9"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FED988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欧式看跌</w:t>
            </w:r>
          </w:p>
        </w:tc>
        <w:tc>
          <w:tcPr>
            <w:tcW w:w="1704" w:type="dxa"/>
            <w:tcBorders>
              <w:top w:val="nil"/>
              <w:left w:val="nil"/>
              <w:bottom w:val="single" w:sz="8" w:space="0" w:color="auto"/>
              <w:right w:val="single" w:sz="8" w:space="0" w:color="auto"/>
            </w:tcBorders>
            <w:shd w:val="clear" w:color="auto" w:fill="auto"/>
            <w:noWrap/>
            <w:vAlign w:val="center"/>
            <w:hideMark/>
          </w:tcPr>
          <w:p w14:paraId="1900B9B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BE1C9C5" w14:textId="36F8C66E"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3006630F"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3335EF81"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739EB87F"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欧式看涨价差</w:t>
            </w:r>
          </w:p>
        </w:tc>
        <w:tc>
          <w:tcPr>
            <w:tcW w:w="1704" w:type="dxa"/>
            <w:tcBorders>
              <w:top w:val="nil"/>
              <w:left w:val="nil"/>
              <w:bottom w:val="single" w:sz="8" w:space="0" w:color="auto"/>
              <w:right w:val="single" w:sz="8" w:space="0" w:color="auto"/>
            </w:tcBorders>
            <w:shd w:val="clear" w:color="auto" w:fill="auto"/>
            <w:noWrap/>
            <w:vAlign w:val="center"/>
            <w:hideMark/>
          </w:tcPr>
          <w:p w14:paraId="2B18CDF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71A308BF" w14:textId="5CF5C104"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16937D2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2F94A086"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731FEA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欧式看跌价差</w:t>
            </w:r>
          </w:p>
        </w:tc>
        <w:tc>
          <w:tcPr>
            <w:tcW w:w="1704" w:type="dxa"/>
            <w:tcBorders>
              <w:top w:val="nil"/>
              <w:left w:val="nil"/>
              <w:bottom w:val="single" w:sz="8" w:space="0" w:color="auto"/>
              <w:right w:val="single" w:sz="8" w:space="0" w:color="auto"/>
            </w:tcBorders>
            <w:shd w:val="clear" w:color="auto" w:fill="auto"/>
            <w:noWrap/>
            <w:vAlign w:val="center"/>
            <w:hideMark/>
          </w:tcPr>
          <w:p w14:paraId="14024D5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375ED1B0" w14:textId="58CF1245"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4B9F0BC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02144A3B"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73DF017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跨式组合</w:t>
            </w:r>
          </w:p>
        </w:tc>
        <w:tc>
          <w:tcPr>
            <w:tcW w:w="1704" w:type="dxa"/>
            <w:tcBorders>
              <w:top w:val="nil"/>
              <w:left w:val="nil"/>
              <w:bottom w:val="single" w:sz="8" w:space="0" w:color="auto"/>
              <w:right w:val="single" w:sz="8" w:space="0" w:color="auto"/>
            </w:tcBorders>
            <w:shd w:val="clear" w:color="auto" w:fill="auto"/>
            <w:noWrap/>
            <w:vAlign w:val="center"/>
            <w:hideMark/>
          </w:tcPr>
          <w:p w14:paraId="4D48AC7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780E2B52" w14:textId="521AE671"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52A0E8E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42F9CB03"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5F70582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鹰式组合</w:t>
            </w:r>
          </w:p>
        </w:tc>
        <w:tc>
          <w:tcPr>
            <w:tcW w:w="1704" w:type="dxa"/>
            <w:tcBorders>
              <w:top w:val="nil"/>
              <w:left w:val="nil"/>
              <w:bottom w:val="single" w:sz="8" w:space="0" w:color="auto"/>
              <w:right w:val="single" w:sz="8" w:space="0" w:color="auto"/>
            </w:tcBorders>
            <w:shd w:val="clear" w:color="auto" w:fill="auto"/>
            <w:noWrap/>
            <w:vAlign w:val="center"/>
            <w:hideMark/>
          </w:tcPr>
          <w:p w14:paraId="73F2BC24"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228981B" w14:textId="4FAE22B4"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2A60145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787DBA4D"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03EE17C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风险逆转看涨</w:t>
            </w:r>
          </w:p>
        </w:tc>
        <w:tc>
          <w:tcPr>
            <w:tcW w:w="1704" w:type="dxa"/>
            <w:tcBorders>
              <w:top w:val="nil"/>
              <w:left w:val="nil"/>
              <w:bottom w:val="single" w:sz="8" w:space="0" w:color="auto"/>
              <w:right w:val="single" w:sz="8" w:space="0" w:color="auto"/>
            </w:tcBorders>
            <w:shd w:val="clear" w:color="auto" w:fill="auto"/>
            <w:noWrap/>
            <w:vAlign w:val="center"/>
            <w:hideMark/>
          </w:tcPr>
          <w:p w14:paraId="6012A6B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691FB77" w14:textId="5FFF731A"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6968E749"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05D1AB01"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0A611390"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风险逆转看跌</w:t>
            </w:r>
          </w:p>
        </w:tc>
        <w:tc>
          <w:tcPr>
            <w:tcW w:w="1704" w:type="dxa"/>
            <w:tcBorders>
              <w:top w:val="nil"/>
              <w:left w:val="nil"/>
              <w:bottom w:val="single" w:sz="8" w:space="0" w:color="auto"/>
              <w:right w:val="single" w:sz="8" w:space="0" w:color="auto"/>
            </w:tcBorders>
            <w:shd w:val="clear" w:color="auto" w:fill="auto"/>
            <w:noWrap/>
            <w:vAlign w:val="center"/>
            <w:hideMark/>
          </w:tcPr>
          <w:p w14:paraId="49382AE4"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0AD253C8" w14:textId="34078D46"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41E4E929"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2935F3FA"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579A086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欧式领子看涨</w:t>
            </w:r>
          </w:p>
        </w:tc>
        <w:tc>
          <w:tcPr>
            <w:tcW w:w="1704" w:type="dxa"/>
            <w:tcBorders>
              <w:top w:val="nil"/>
              <w:left w:val="nil"/>
              <w:bottom w:val="single" w:sz="8" w:space="0" w:color="auto"/>
              <w:right w:val="single" w:sz="8" w:space="0" w:color="auto"/>
            </w:tcBorders>
            <w:shd w:val="clear" w:color="auto" w:fill="auto"/>
            <w:noWrap/>
            <w:vAlign w:val="center"/>
            <w:hideMark/>
          </w:tcPr>
          <w:p w14:paraId="4B4206E1"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3F0EB1F1" w14:textId="096B79C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31CD39F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341FA08B"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15DD949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欧式领子看跌</w:t>
            </w:r>
          </w:p>
        </w:tc>
        <w:tc>
          <w:tcPr>
            <w:tcW w:w="1704" w:type="dxa"/>
            <w:tcBorders>
              <w:top w:val="nil"/>
              <w:left w:val="nil"/>
              <w:bottom w:val="single" w:sz="8" w:space="0" w:color="auto"/>
              <w:right w:val="single" w:sz="8" w:space="0" w:color="auto"/>
            </w:tcBorders>
            <w:shd w:val="clear" w:color="auto" w:fill="auto"/>
            <w:noWrap/>
            <w:vAlign w:val="center"/>
            <w:hideMark/>
          </w:tcPr>
          <w:p w14:paraId="709A255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6498700C" w14:textId="4D317353"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470F619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132CFAB5"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C5EC14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美式看涨</w:t>
            </w:r>
          </w:p>
        </w:tc>
        <w:tc>
          <w:tcPr>
            <w:tcW w:w="1704" w:type="dxa"/>
            <w:tcBorders>
              <w:top w:val="nil"/>
              <w:left w:val="nil"/>
              <w:bottom w:val="single" w:sz="8" w:space="0" w:color="auto"/>
              <w:right w:val="single" w:sz="8" w:space="0" w:color="auto"/>
            </w:tcBorders>
            <w:shd w:val="clear" w:color="auto" w:fill="auto"/>
            <w:noWrap/>
            <w:vAlign w:val="center"/>
            <w:hideMark/>
          </w:tcPr>
          <w:p w14:paraId="1A2A616B"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66E8136B" w14:textId="210F19A2"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703DEFFF"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WILEY</w:t>
            </w:r>
          </w:p>
        </w:tc>
      </w:tr>
      <w:tr w:rsidR="00514B9C" w:rsidRPr="009615FD" w14:paraId="5E5A0150"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F9AA8F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美式看跌</w:t>
            </w:r>
          </w:p>
        </w:tc>
        <w:tc>
          <w:tcPr>
            <w:tcW w:w="1704" w:type="dxa"/>
            <w:tcBorders>
              <w:top w:val="nil"/>
              <w:left w:val="nil"/>
              <w:bottom w:val="single" w:sz="8" w:space="0" w:color="auto"/>
              <w:right w:val="single" w:sz="8" w:space="0" w:color="auto"/>
            </w:tcBorders>
            <w:shd w:val="clear" w:color="auto" w:fill="auto"/>
            <w:noWrap/>
            <w:vAlign w:val="center"/>
            <w:hideMark/>
          </w:tcPr>
          <w:p w14:paraId="2B5153A4"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6A0285BB" w14:textId="3A88A66C"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7DD137E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WILEY</w:t>
            </w:r>
          </w:p>
        </w:tc>
      </w:tr>
      <w:tr w:rsidR="00514B9C" w:rsidRPr="009615FD" w14:paraId="3F16B192"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DF1520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欧式二元看涨</w:t>
            </w:r>
          </w:p>
        </w:tc>
        <w:tc>
          <w:tcPr>
            <w:tcW w:w="1704" w:type="dxa"/>
            <w:tcBorders>
              <w:top w:val="nil"/>
              <w:left w:val="nil"/>
              <w:bottom w:val="single" w:sz="8" w:space="0" w:color="auto"/>
              <w:right w:val="single" w:sz="8" w:space="0" w:color="auto"/>
            </w:tcBorders>
            <w:shd w:val="clear" w:color="auto" w:fill="auto"/>
            <w:noWrap/>
            <w:vAlign w:val="center"/>
            <w:hideMark/>
          </w:tcPr>
          <w:p w14:paraId="6DE48299"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7273204A" w14:textId="76B5FAF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45AAA8B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4D84EEA5"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64A7000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欧式二元看跌</w:t>
            </w:r>
          </w:p>
        </w:tc>
        <w:tc>
          <w:tcPr>
            <w:tcW w:w="1704" w:type="dxa"/>
            <w:tcBorders>
              <w:top w:val="nil"/>
              <w:left w:val="nil"/>
              <w:bottom w:val="single" w:sz="8" w:space="0" w:color="auto"/>
              <w:right w:val="single" w:sz="8" w:space="0" w:color="auto"/>
            </w:tcBorders>
            <w:shd w:val="clear" w:color="auto" w:fill="auto"/>
            <w:noWrap/>
            <w:vAlign w:val="center"/>
            <w:hideMark/>
          </w:tcPr>
          <w:p w14:paraId="75B841F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38C86B04" w14:textId="7E4977AB"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7BBE45B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0D6D6A25"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7FC40B4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单向鲨鱼鳍看涨</w:t>
            </w:r>
          </w:p>
        </w:tc>
        <w:tc>
          <w:tcPr>
            <w:tcW w:w="1704" w:type="dxa"/>
            <w:tcBorders>
              <w:top w:val="nil"/>
              <w:left w:val="nil"/>
              <w:bottom w:val="single" w:sz="8" w:space="0" w:color="auto"/>
              <w:right w:val="single" w:sz="8" w:space="0" w:color="auto"/>
            </w:tcBorders>
            <w:shd w:val="clear" w:color="auto" w:fill="auto"/>
            <w:noWrap/>
            <w:vAlign w:val="center"/>
            <w:hideMark/>
          </w:tcPr>
          <w:p w14:paraId="1EF18CB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33B128DF" w14:textId="63115DF6"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2E79B04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23892EB0"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98DBDB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单向鲨鱼鳍看跌</w:t>
            </w:r>
          </w:p>
        </w:tc>
        <w:tc>
          <w:tcPr>
            <w:tcW w:w="1704" w:type="dxa"/>
            <w:tcBorders>
              <w:top w:val="nil"/>
              <w:left w:val="nil"/>
              <w:bottom w:val="single" w:sz="8" w:space="0" w:color="auto"/>
              <w:right w:val="single" w:sz="8" w:space="0" w:color="auto"/>
            </w:tcBorders>
            <w:shd w:val="clear" w:color="auto" w:fill="auto"/>
            <w:noWrap/>
            <w:vAlign w:val="center"/>
            <w:hideMark/>
          </w:tcPr>
          <w:p w14:paraId="0DB32E9B"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2E0FBB17" w14:textId="5DD23DCF"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2C891F79"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3A4EB6FB"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60D0E59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欧式单向鲨鱼鳍看涨</w:t>
            </w:r>
          </w:p>
        </w:tc>
        <w:tc>
          <w:tcPr>
            <w:tcW w:w="1704" w:type="dxa"/>
            <w:tcBorders>
              <w:top w:val="nil"/>
              <w:left w:val="nil"/>
              <w:bottom w:val="single" w:sz="8" w:space="0" w:color="auto"/>
              <w:right w:val="single" w:sz="8" w:space="0" w:color="auto"/>
            </w:tcBorders>
            <w:shd w:val="clear" w:color="auto" w:fill="auto"/>
            <w:noWrap/>
            <w:vAlign w:val="center"/>
            <w:hideMark/>
          </w:tcPr>
          <w:p w14:paraId="4904888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DF779FD" w14:textId="621C0ED4"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2A0FC6E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55D05A14"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78CE88F5"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欧式单向鲨鱼鳍看跌</w:t>
            </w:r>
          </w:p>
        </w:tc>
        <w:tc>
          <w:tcPr>
            <w:tcW w:w="1704" w:type="dxa"/>
            <w:tcBorders>
              <w:top w:val="nil"/>
              <w:left w:val="nil"/>
              <w:bottom w:val="single" w:sz="8" w:space="0" w:color="auto"/>
              <w:right w:val="single" w:sz="8" w:space="0" w:color="auto"/>
            </w:tcBorders>
            <w:shd w:val="clear" w:color="auto" w:fill="auto"/>
            <w:noWrap/>
            <w:vAlign w:val="center"/>
            <w:hideMark/>
          </w:tcPr>
          <w:p w14:paraId="26690DA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273E6444" w14:textId="4BDA9438"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1F9943F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130EBCFE"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51C8FD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双向鲨鱼鳍</w:t>
            </w:r>
          </w:p>
        </w:tc>
        <w:tc>
          <w:tcPr>
            <w:tcW w:w="1704" w:type="dxa"/>
            <w:tcBorders>
              <w:top w:val="nil"/>
              <w:left w:val="nil"/>
              <w:bottom w:val="single" w:sz="8" w:space="0" w:color="auto"/>
              <w:right w:val="single" w:sz="8" w:space="0" w:color="auto"/>
            </w:tcBorders>
            <w:shd w:val="clear" w:color="auto" w:fill="auto"/>
            <w:noWrap/>
            <w:vAlign w:val="center"/>
            <w:hideMark/>
          </w:tcPr>
          <w:p w14:paraId="23C6745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0F69C330" w14:textId="7403E9AE"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6771C7E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34269AD0"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775081B"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不对称双向鲨鱼鳍</w:t>
            </w:r>
          </w:p>
        </w:tc>
        <w:tc>
          <w:tcPr>
            <w:tcW w:w="1704" w:type="dxa"/>
            <w:tcBorders>
              <w:top w:val="nil"/>
              <w:left w:val="nil"/>
              <w:bottom w:val="single" w:sz="8" w:space="0" w:color="auto"/>
              <w:right w:val="single" w:sz="8" w:space="0" w:color="auto"/>
            </w:tcBorders>
            <w:shd w:val="clear" w:color="auto" w:fill="auto"/>
            <w:noWrap/>
            <w:vAlign w:val="center"/>
            <w:hideMark/>
          </w:tcPr>
          <w:p w14:paraId="1FC4D79E"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5D9079C6" w14:textId="1703A326"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r w:rsidRPr="009615FD">
              <w:rPr>
                <w:rFonts w:ascii="Book Antiqua" w:hAnsi="Book Antiqua" w:cs="宋体"/>
                <w:color w:val="000000"/>
                <w:kern w:val="0"/>
                <w:sz w:val="22"/>
              </w:rPr>
              <w:t>/</w:t>
            </w:r>
            <w:r w:rsidRPr="009615FD">
              <w:rPr>
                <w:rFonts w:ascii="Book Antiqua" w:hAnsi="Book Antiqua" w:cs="宋体"/>
                <w:color w:val="000000"/>
                <w:kern w:val="0"/>
                <w:sz w:val="22"/>
              </w:rPr>
              <w:t>解析解</w:t>
            </w:r>
          </w:p>
        </w:tc>
        <w:tc>
          <w:tcPr>
            <w:tcW w:w="1955" w:type="dxa"/>
            <w:tcBorders>
              <w:top w:val="nil"/>
              <w:left w:val="nil"/>
              <w:bottom w:val="single" w:sz="8" w:space="0" w:color="auto"/>
              <w:right w:val="single" w:sz="8" w:space="0" w:color="auto"/>
            </w:tcBorders>
            <w:shd w:val="clear" w:color="auto" w:fill="auto"/>
            <w:noWrap/>
            <w:vAlign w:val="center"/>
            <w:hideMark/>
          </w:tcPr>
          <w:p w14:paraId="0A9C95A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r>
      <w:tr w:rsidR="00514B9C" w:rsidRPr="009615FD" w14:paraId="374D8CEF"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480DE14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全程亚式看涨</w:t>
            </w:r>
          </w:p>
        </w:tc>
        <w:tc>
          <w:tcPr>
            <w:tcW w:w="1704" w:type="dxa"/>
            <w:tcBorders>
              <w:top w:val="nil"/>
              <w:left w:val="nil"/>
              <w:bottom w:val="single" w:sz="8" w:space="0" w:color="auto"/>
              <w:right w:val="single" w:sz="8" w:space="0" w:color="auto"/>
            </w:tcBorders>
            <w:shd w:val="clear" w:color="auto" w:fill="auto"/>
            <w:noWrap/>
            <w:vAlign w:val="center"/>
            <w:hideMark/>
          </w:tcPr>
          <w:p w14:paraId="5789023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3E27D200"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r w:rsidRPr="009615FD">
              <w:rPr>
                <w:rFonts w:ascii="Book Antiqua" w:hAnsi="Book Antiqua" w:cs="宋体"/>
                <w:color w:val="000000"/>
                <w:kern w:val="0"/>
                <w:sz w:val="22"/>
              </w:rPr>
              <w:t>/</w:t>
            </w: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18B01CC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Moment Matching</w:t>
            </w:r>
          </w:p>
        </w:tc>
      </w:tr>
      <w:tr w:rsidR="00514B9C" w:rsidRPr="009615FD" w14:paraId="7339A9B8"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352489F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全程亚式看跌</w:t>
            </w:r>
          </w:p>
        </w:tc>
        <w:tc>
          <w:tcPr>
            <w:tcW w:w="1704" w:type="dxa"/>
            <w:tcBorders>
              <w:top w:val="nil"/>
              <w:left w:val="nil"/>
              <w:bottom w:val="single" w:sz="8" w:space="0" w:color="auto"/>
              <w:right w:val="single" w:sz="8" w:space="0" w:color="auto"/>
            </w:tcBorders>
            <w:shd w:val="clear" w:color="auto" w:fill="auto"/>
            <w:noWrap/>
            <w:vAlign w:val="center"/>
            <w:hideMark/>
          </w:tcPr>
          <w:p w14:paraId="55CD73B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5DDFD8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r w:rsidRPr="009615FD">
              <w:rPr>
                <w:rFonts w:ascii="Book Antiqua" w:hAnsi="Book Antiqua" w:cs="宋体"/>
                <w:color w:val="000000"/>
                <w:kern w:val="0"/>
                <w:sz w:val="22"/>
              </w:rPr>
              <w:t>/</w:t>
            </w: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705475D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Moment Matching</w:t>
            </w:r>
          </w:p>
        </w:tc>
      </w:tr>
      <w:tr w:rsidR="00514B9C" w:rsidRPr="009615FD" w14:paraId="276B522D"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0630F85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指定观察日亚式看涨</w:t>
            </w:r>
          </w:p>
        </w:tc>
        <w:tc>
          <w:tcPr>
            <w:tcW w:w="1704" w:type="dxa"/>
            <w:tcBorders>
              <w:top w:val="nil"/>
              <w:left w:val="nil"/>
              <w:bottom w:val="single" w:sz="8" w:space="0" w:color="auto"/>
              <w:right w:val="single" w:sz="8" w:space="0" w:color="auto"/>
            </w:tcBorders>
            <w:shd w:val="clear" w:color="auto" w:fill="auto"/>
            <w:noWrap/>
            <w:vAlign w:val="center"/>
            <w:hideMark/>
          </w:tcPr>
          <w:p w14:paraId="1FB4359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5F78B1B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r w:rsidRPr="009615FD">
              <w:rPr>
                <w:rFonts w:ascii="Book Antiqua" w:hAnsi="Book Antiqua" w:cs="宋体"/>
                <w:color w:val="000000"/>
                <w:kern w:val="0"/>
                <w:sz w:val="22"/>
              </w:rPr>
              <w:t>/</w:t>
            </w: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34471E8A"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Moment Matching</w:t>
            </w:r>
          </w:p>
        </w:tc>
      </w:tr>
      <w:tr w:rsidR="00514B9C" w:rsidRPr="009615FD" w14:paraId="4C9EAA3C"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5B3C4B1C"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指定观察日亚式看跌</w:t>
            </w:r>
          </w:p>
        </w:tc>
        <w:tc>
          <w:tcPr>
            <w:tcW w:w="1704" w:type="dxa"/>
            <w:tcBorders>
              <w:top w:val="nil"/>
              <w:left w:val="nil"/>
              <w:bottom w:val="single" w:sz="8" w:space="0" w:color="auto"/>
              <w:right w:val="single" w:sz="8" w:space="0" w:color="auto"/>
            </w:tcBorders>
            <w:shd w:val="clear" w:color="auto" w:fill="auto"/>
            <w:noWrap/>
            <w:vAlign w:val="center"/>
            <w:hideMark/>
          </w:tcPr>
          <w:p w14:paraId="331A44F1"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11D3AE3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解析解</w:t>
            </w:r>
            <w:r w:rsidRPr="009615FD">
              <w:rPr>
                <w:rFonts w:ascii="Book Antiqua" w:hAnsi="Book Antiqua" w:cs="宋体"/>
                <w:color w:val="000000"/>
                <w:kern w:val="0"/>
                <w:sz w:val="22"/>
              </w:rPr>
              <w:t>/</w:t>
            </w: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00D02817"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Moment Matching</w:t>
            </w:r>
          </w:p>
        </w:tc>
      </w:tr>
      <w:tr w:rsidR="00514B9C" w:rsidRPr="009615FD" w14:paraId="51AD86A4"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7DF59C42"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自动可赎回</w:t>
            </w:r>
          </w:p>
        </w:tc>
        <w:tc>
          <w:tcPr>
            <w:tcW w:w="1704" w:type="dxa"/>
            <w:tcBorders>
              <w:top w:val="nil"/>
              <w:left w:val="nil"/>
              <w:bottom w:val="single" w:sz="8" w:space="0" w:color="auto"/>
              <w:right w:val="single" w:sz="8" w:space="0" w:color="auto"/>
            </w:tcBorders>
            <w:shd w:val="clear" w:color="auto" w:fill="auto"/>
            <w:noWrap/>
            <w:vAlign w:val="center"/>
            <w:hideMark/>
          </w:tcPr>
          <w:p w14:paraId="52787AD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730CCB63"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4CE393E5"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无</w:t>
            </w:r>
          </w:p>
        </w:tc>
      </w:tr>
      <w:tr w:rsidR="00514B9C" w:rsidRPr="009615FD" w14:paraId="3F024CA2" w14:textId="77777777" w:rsidTr="00403373">
        <w:trPr>
          <w:trHeight w:val="289"/>
        </w:trPr>
        <w:tc>
          <w:tcPr>
            <w:tcW w:w="2188" w:type="dxa"/>
            <w:tcBorders>
              <w:top w:val="nil"/>
              <w:left w:val="single" w:sz="8" w:space="0" w:color="auto"/>
              <w:bottom w:val="single" w:sz="8" w:space="0" w:color="auto"/>
              <w:right w:val="single" w:sz="8" w:space="0" w:color="auto"/>
            </w:tcBorders>
            <w:shd w:val="clear" w:color="auto" w:fill="auto"/>
            <w:noWrap/>
            <w:vAlign w:val="center"/>
            <w:hideMark/>
          </w:tcPr>
          <w:p w14:paraId="0913223D"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凤凰式自动可赎回</w:t>
            </w:r>
          </w:p>
        </w:tc>
        <w:tc>
          <w:tcPr>
            <w:tcW w:w="1704" w:type="dxa"/>
            <w:tcBorders>
              <w:top w:val="nil"/>
              <w:left w:val="nil"/>
              <w:bottom w:val="single" w:sz="8" w:space="0" w:color="auto"/>
              <w:right w:val="single" w:sz="8" w:space="0" w:color="auto"/>
            </w:tcBorders>
            <w:shd w:val="clear" w:color="auto" w:fill="auto"/>
            <w:noWrap/>
            <w:vAlign w:val="center"/>
            <w:hideMark/>
          </w:tcPr>
          <w:p w14:paraId="3E153DC6"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Black-Scholes</w:t>
            </w:r>
          </w:p>
        </w:tc>
        <w:tc>
          <w:tcPr>
            <w:tcW w:w="3641" w:type="dxa"/>
            <w:tcBorders>
              <w:top w:val="nil"/>
              <w:left w:val="nil"/>
              <w:bottom w:val="single" w:sz="8" w:space="0" w:color="auto"/>
              <w:right w:val="single" w:sz="8" w:space="0" w:color="auto"/>
            </w:tcBorders>
            <w:shd w:val="clear" w:color="auto" w:fill="auto"/>
            <w:noWrap/>
            <w:vAlign w:val="center"/>
            <w:hideMark/>
          </w:tcPr>
          <w:p w14:paraId="4FEFB6EF"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蒙特卡洛模拟</w:t>
            </w:r>
          </w:p>
        </w:tc>
        <w:tc>
          <w:tcPr>
            <w:tcW w:w="1955" w:type="dxa"/>
            <w:tcBorders>
              <w:top w:val="nil"/>
              <w:left w:val="nil"/>
              <w:bottom w:val="single" w:sz="8" w:space="0" w:color="auto"/>
              <w:right w:val="single" w:sz="8" w:space="0" w:color="auto"/>
            </w:tcBorders>
            <w:shd w:val="clear" w:color="auto" w:fill="auto"/>
            <w:noWrap/>
            <w:vAlign w:val="center"/>
            <w:hideMark/>
          </w:tcPr>
          <w:p w14:paraId="3A49DF24" w14:textId="77777777" w:rsidR="00514B9C" w:rsidRPr="009615FD" w:rsidRDefault="00514B9C" w:rsidP="00514B9C">
            <w:pPr>
              <w:widowControl/>
              <w:jc w:val="left"/>
              <w:rPr>
                <w:rFonts w:ascii="Book Antiqua" w:hAnsi="Book Antiqua" w:cs="宋体"/>
                <w:color w:val="000000"/>
                <w:kern w:val="0"/>
                <w:sz w:val="22"/>
              </w:rPr>
            </w:pPr>
            <w:r w:rsidRPr="009615FD">
              <w:rPr>
                <w:rFonts w:ascii="Book Antiqua" w:hAnsi="Book Antiqua" w:cs="宋体"/>
                <w:color w:val="000000"/>
                <w:kern w:val="0"/>
                <w:sz w:val="22"/>
              </w:rPr>
              <w:t>无</w:t>
            </w:r>
          </w:p>
        </w:tc>
      </w:tr>
    </w:tbl>
    <w:p w14:paraId="18C59A22" w14:textId="77777777" w:rsidR="00514B9C" w:rsidRPr="009615FD" w:rsidRDefault="00514B9C" w:rsidP="00514B9C">
      <w:pPr>
        <w:rPr>
          <w:rFonts w:ascii="Book Antiqua" w:hAnsi="Book Antiqua"/>
        </w:rPr>
      </w:pPr>
    </w:p>
    <w:p w14:paraId="794B0FBC" w14:textId="60219AC3" w:rsidR="00FD5F78" w:rsidRPr="009615FD" w:rsidRDefault="00FD5F78" w:rsidP="00FD5F78">
      <w:pPr>
        <w:pStyle w:val="2"/>
        <w:numPr>
          <w:ilvl w:val="1"/>
          <w:numId w:val="13"/>
        </w:numPr>
        <w:rPr>
          <w:rFonts w:ascii="Book Antiqua" w:hAnsi="Book Antiqua"/>
        </w:rPr>
      </w:pPr>
      <w:bookmarkStart w:id="83" w:name="_Toc8158125"/>
      <w:r w:rsidRPr="009615FD">
        <w:rPr>
          <w:rFonts w:ascii="Book Antiqua" w:hAnsi="Book Antiqua"/>
        </w:rPr>
        <w:t>合约管理</w:t>
      </w:r>
      <w:bookmarkEnd w:id="83"/>
    </w:p>
    <w:p w14:paraId="3750F7FE" w14:textId="77777777" w:rsidR="009E11C2" w:rsidRPr="009615FD" w:rsidRDefault="009E11C2" w:rsidP="009E11C2">
      <w:pPr>
        <w:spacing w:line="360" w:lineRule="auto"/>
        <w:rPr>
          <w:rFonts w:ascii="Book Antiqua" w:hAnsi="Book Antiqua"/>
          <w:b/>
        </w:rPr>
      </w:pPr>
      <w:r w:rsidRPr="009615FD">
        <w:rPr>
          <w:rFonts w:ascii="Book Antiqua" w:hAnsi="Book Antiqua"/>
          <w:b/>
          <w:highlight w:val="lightGray"/>
        </w:rPr>
        <w:t>功能介绍</w:t>
      </w:r>
    </w:p>
    <w:p w14:paraId="38469873" w14:textId="31EC90FD" w:rsidR="009E11C2" w:rsidRPr="009615FD" w:rsidRDefault="009E11C2" w:rsidP="009E11C2">
      <w:pPr>
        <w:rPr>
          <w:rFonts w:ascii="Book Antiqua" w:hAnsi="Book Antiqua"/>
        </w:rPr>
      </w:pPr>
      <w:r w:rsidRPr="009615FD">
        <w:rPr>
          <w:rFonts w:ascii="Book Antiqua" w:hAnsi="Book Antiqua"/>
        </w:rPr>
        <w:tab/>
      </w:r>
      <w:r w:rsidRPr="009615FD">
        <w:rPr>
          <w:rFonts w:ascii="Book Antiqua" w:hAnsi="Book Antiqua"/>
        </w:rPr>
        <w:t>通过【合约管理】界面，客户可进行</w:t>
      </w:r>
      <w:r w:rsidR="00702787" w:rsidRPr="009615FD">
        <w:rPr>
          <w:rFonts w:ascii="Book Antiqua" w:hAnsi="Book Antiqua"/>
        </w:rPr>
        <w:t>已完成簿记的期权结构的查看</w:t>
      </w:r>
      <w:r w:rsidR="003B386A" w:rsidRPr="009615FD">
        <w:rPr>
          <w:rFonts w:ascii="Book Antiqua" w:hAnsi="Book Antiqua"/>
        </w:rPr>
        <w:t>，以及针</w:t>
      </w:r>
      <w:r w:rsidR="003B386A" w:rsidRPr="009615FD">
        <w:rPr>
          <w:rFonts w:ascii="Book Antiqua" w:hAnsi="Book Antiqua"/>
        </w:rPr>
        <w:lastRenderedPageBreak/>
        <w:t>对该期权进行生命周期的操作</w:t>
      </w:r>
      <w:r w:rsidRPr="009615FD">
        <w:rPr>
          <w:rFonts w:ascii="Book Antiqua" w:hAnsi="Book Antiqua"/>
        </w:rPr>
        <w:t>。</w:t>
      </w:r>
    </w:p>
    <w:p w14:paraId="07535111" w14:textId="77777777" w:rsidR="009E11C2" w:rsidRPr="009615FD" w:rsidRDefault="009E11C2" w:rsidP="009E11C2">
      <w:pPr>
        <w:rPr>
          <w:rFonts w:ascii="Book Antiqua" w:hAnsi="Book Antiqua"/>
          <w:b/>
        </w:rPr>
      </w:pPr>
      <w:r w:rsidRPr="009615FD">
        <w:rPr>
          <w:rFonts w:ascii="Book Antiqua" w:hAnsi="Book Antiqua"/>
          <w:b/>
          <w:highlight w:val="lightGray"/>
        </w:rPr>
        <w:t>操作说明</w:t>
      </w:r>
    </w:p>
    <w:p w14:paraId="14A78AA6" w14:textId="4762CACE" w:rsidR="003B386A" w:rsidRPr="009615FD" w:rsidRDefault="003B386A" w:rsidP="003B386A">
      <w:pPr>
        <w:pStyle w:val="3"/>
        <w:numPr>
          <w:ilvl w:val="2"/>
          <w:numId w:val="13"/>
        </w:numPr>
        <w:rPr>
          <w:rFonts w:ascii="Book Antiqua" w:hAnsi="Book Antiqua"/>
        </w:rPr>
      </w:pPr>
      <w:bookmarkStart w:id="84" w:name="_Toc8158126"/>
      <w:r w:rsidRPr="009615FD">
        <w:rPr>
          <w:rFonts w:ascii="Book Antiqua" w:hAnsi="Book Antiqua"/>
        </w:rPr>
        <w:t>合约查看</w:t>
      </w:r>
      <w:bookmarkEnd w:id="84"/>
    </w:p>
    <w:p w14:paraId="340B0AF1" w14:textId="42D54E61" w:rsidR="00B77AA4" w:rsidRPr="009615FD" w:rsidRDefault="00B77AA4" w:rsidP="00B77AA4">
      <w:pPr>
        <w:rPr>
          <w:rFonts w:ascii="Book Antiqua" w:hAnsi="Book Antiqua"/>
        </w:rPr>
      </w:pPr>
      <w:r w:rsidRPr="009615FD">
        <w:rPr>
          <w:rFonts w:ascii="Book Antiqua" w:hAnsi="Book Antiqua"/>
        </w:rPr>
        <w:t>通过【交易管理】</w:t>
      </w:r>
      <w:r w:rsidRPr="009615FD">
        <w:rPr>
          <w:rFonts w:ascii="Book Antiqua" w:hAnsi="Book Antiqua"/>
        </w:rPr>
        <w:t>-</w:t>
      </w:r>
      <w:r w:rsidRPr="009615FD">
        <w:rPr>
          <w:rFonts w:ascii="Book Antiqua" w:hAnsi="Book Antiqua"/>
        </w:rPr>
        <w:t>【合约管理】界面，根据左上角的</w:t>
      </w:r>
      <w:r w:rsidRPr="009615FD">
        <w:rPr>
          <w:rFonts w:ascii="Book Antiqua" w:hAnsi="Book Antiqua"/>
        </w:rPr>
        <w:t>5</w:t>
      </w:r>
      <w:r w:rsidRPr="009615FD">
        <w:rPr>
          <w:rFonts w:ascii="Book Antiqua" w:hAnsi="Book Antiqua"/>
        </w:rPr>
        <w:t>个按钮，可分别查看在不同情况下的合约</w:t>
      </w:r>
      <w:r w:rsidR="00D7490B" w:rsidRPr="009615FD">
        <w:rPr>
          <w:rFonts w:ascii="Book Antiqua" w:hAnsi="Book Antiqua"/>
        </w:rPr>
        <w:t>，如图</w:t>
      </w:r>
      <w:r w:rsidR="00D7490B" w:rsidRPr="009615FD">
        <w:rPr>
          <w:rFonts w:ascii="Book Antiqua" w:hAnsi="Book Antiqua"/>
        </w:rPr>
        <w:t>5-2-1</w:t>
      </w:r>
      <w:r w:rsidR="00D7490B" w:rsidRPr="009615FD">
        <w:rPr>
          <w:rFonts w:ascii="Book Antiqua" w:hAnsi="Book Antiqua"/>
        </w:rPr>
        <w:t>所示</w:t>
      </w:r>
    </w:p>
    <w:p w14:paraId="0397302C" w14:textId="0C2CA599" w:rsidR="009E11C2" w:rsidRPr="009615FD" w:rsidRDefault="00B77AA4" w:rsidP="009E11C2">
      <w:pPr>
        <w:rPr>
          <w:rFonts w:ascii="Book Antiqua" w:hAnsi="Book Antiqua"/>
        </w:rPr>
      </w:pPr>
      <w:r w:rsidRPr="009615FD">
        <w:rPr>
          <w:rFonts w:ascii="Book Antiqua" w:hAnsi="Book Antiqua"/>
          <w:noProof/>
        </w:rPr>
        <w:drawing>
          <wp:inline distT="0" distB="0" distL="0" distR="0" wp14:anchorId="2D696079" wp14:editId="56595839">
            <wp:extent cx="5274310" cy="210058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00580"/>
                    </a:xfrm>
                    <a:prstGeom prst="rect">
                      <a:avLst/>
                    </a:prstGeom>
                  </pic:spPr>
                </pic:pic>
              </a:graphicData>
            </a:graphic>
          </wp:inline>
        </w:drawing>
      </w:r>
    </w:p>
    <w:p w14:paraId="27D9A790" w14:textId="1EFD38D4" w:rsidR="00D7490B" w:rsidRPr="009615FD" w:rsidRDefault="00D7490B" w:rsidP="00D7490B">
      <w:pPr>
        <w:jc w:val="center"/>
        <w:rPr>
          <w:rFonts w:ascii="Book Antiqua" w:hAnsi="Book Antiqua"/>
        </w:rPr>
      </w:pPr>
      <w:r w:rsidRPr="009615FD">
        <w:rPr>
          <w:rFonts w:ascii="Book Antiqua" w:hAnsi="Book Antiqua"/>
        </w:rPr>
        <w:t>图</w:t>
      </w:r>
      <w:r w:rsidRPr="009615FD">
        <w:rPr>
          <w:rFonts w:ascii="Book Antiqua" w:hAnsi="Book Antiqua"/>
        </w:rPr>
        <w:t xml:space="preserve"> 5-2-1</w:t>
      </w:r>
    </w:p>
    <w:p w14:paraId="472E556C" w14:textId="292546BE" w:rsidR="00D7490B" w:rsidRPr="009615FD" w:rsidRDefault="00D7490B" w:rsidP="00D7490B">
      <w:pPr>
        <w:rPr>
          <w:rFonts w:ascii="Book Antiqua" w:hAnsi="Book Antiqua"/>
        </w:rPr>
      </w:pPr>
      <w:r w:rsidRPr="009615FD">
        <w:rPr>
          <w:rFonts w:ascii="Book Antiqua" w:hAnsi="Book Antiqua"/>
          <w:shd w:val="pct15" w:color="auto" w:fill="FFFFFF"/>
        </w:rPr>
        <w:t>合约管理</w:t>
      </w:r>
      <w:r w:rsidRPr="009615FD">
        <w:rPr>
          <w:rFonts w:ascii="Book Antiqua" w:hAnsi="Book Antiqua"/>
        </w:rPr>
        <w:t>：</w:t>
      </w:r>
      <w:r w:rsidR="00AF6CA2" w:rsidRPr="009615FD">
        <w:rPr>
          <w:rFonts w:ascii="Book Antiqua" w:hAnsi="Book Antiqua"/>
        </w:rPr>
        <w:t>查看</w:t>
      </w:r>
      <w:r w:rsidRPr="009615FD">
        <w:rPr>
          <w:rFonts w:ascii="Book Antiqua" w:hAnsi="Book Antiqua"/>
        </w:rPr>
        <w:t>系统中所有的期权合约；</w:t>
      </w:r>
    </w:p>
    <w:p w14:paraId="3164D6B9" w14:textId="2C7F38D2" w:rsidR="00D7490B" w:rsidRPr="009615FD" w:rsidRDefault="00D7490B" w:rsidP="00D7490B">
      <w:pPr>
        <w:rPr>
          <w:rFonts w:ascii="Book Antiqua" w:hAnsi="Book Antiqua"/>
        </w:rPr>
      </w:pPr>
      <w:r w:rsidRPr="009615FD">
        <w:rPr>
          <w:rFonts w:ascii="Book Antiqua" w:hAnsi="Book Antiqua"/>
          <w:shd w:val="pct15" w:color="auto" w:fill="FFFFFF"/>
        </w:rPr>
        <w:t>当日开仓</w:t>
      </w:r>
      <w:r w:rsidRPr="009615FD">
        <w:rPr>
          <w:rFonts w:ascii="Book Antiqua" w:hAnsi="Book Antiqua"/>
        </w:rPr>
        <w:t>：</w:t>
      </w:r>
      <w:r w:rsidR="00AF6CA2" w:rsidRPr="009615FD">
        <w:rPr>
          <w:rFonts w:ascii="Book Antiqua" w:hAnsi="Book Antiqua"/>
        </w:rPr>
        <w:t>点击查看</w:t>
      </w:r>
      <w:r w:rsidRPr="009615FD">
        <w:rPr>
          <w:rFonts w:ascii="Book Antiqua" w:hAnsi="Book Antiqua"/>
        </w:rPr>
        <w:t>当日进行交易簿记的合约；</w:t>
      </w:r>
    </w:p>
    <w:p w14:paraId="2A404E46" w14:textId="2382192D" w:rsidR="00D7490B" w:rsidRPr="009615FD" w:rsidRDefault="00D7490B" w:rsidP="00D7490B">
      <w:pPr>
        <w:rPr>
          <w:rFonts w:ascii="Book Antiqua" w:hAnsi="Book Antiqua"/>
        </w:rPr>
      </w:pPr>
      <w:r w:rsidRPr="009615FD">
        <w:rPr>
          <w:rFonts w:ascii="Book Antiqua" w:hAnsi="Book Antiqua"/>
          <w:shd w:val="pct15" w:color="auto" w:fill="FFFFFF"/>
        </w:rPr>
        <w:t>当日平仓</w:t>
      </w:r>
      <w:r w:rsidRPr="009615FD">
        <w:rPr>
          <w:rFonts w:ascii="Book Antiqua" w:hAnsi="Book Antiqua"/>
        </w:rPr>
        <w:t>：</w:t>
      </w:r>
      <w:r w:rsidR="00AF6CA2" w:rsidRPr="009615FD">
        <w:rPr>
          <w:rFonts w:ascii="Book Antiqua" w:hAnsi="Book Antiqua"/>
        </w:rPr>
        <w:t>点击查看</w:t>
      </w:r>
      <w:r w:rsidRPr="009615FD">
        <w:rPr>
          <w:rFonts w:ascii="Book Antiqua" w:hAnsi="Book Antiqua"/>
        </w:rPr>
        <w:t>当日有过进行期权平仓的合约；</w:t>
      </w:r>
    </w:p>
    <w:p w14:paraId="7603B718" w14:textId="510C9D4D" w:rsidR="00D7490B" w:rsidRPr="009615FD" w:rsidRDefault="00D7490B" w:rsidP="00D7490B">
      <w:pPr>
        <w:rPr>
          <w:rFonts w:ascii="Book Antiqua" w:hAnsi="Book Antiqua"/>
        </w:rPr>
      </w:pPr>
      <w:r w:rsidRPr="009615FD">
        <w:rPr>
          <w:rFonts w:ascii="Book Antiqua" w:hAnsi="Book Antiqua"/>
          <w:shd w:val="pct15" w:color="auto" w:fill="FFFFFF"/>
        </w:rPr>
        <w:t>当日到期</w:t>
      </w:r>
      <w:r w:rsidRPr="009615FD">
        <w:rPr>
          <w:rFonts w:ascii="Book Antiqua" w:hAnsi="Book Antiqua"/>
        </w:rPr>
        <w:t>：</w:t>
      </w:r>
      <w:r w:rsidR="00AF6CA2" w:rsidRPr="009615FD">
        <w:rPr>
          <w:rFonts w:ascii="Book Antiqua" w:hAnsi="Book Antiqua"/>
        </w:rPr>
        <w:t>点击查看</w:t>
      </w:r>
      <w:r w:rsidRPr="009615FD">
        <w:rPr>
          <w:rFonts w:ascii="Book Antiqua" w:hAnsi="Book Antiqua"/>
        </w:rPr>
        <w:t>当日到期的合约；</w:t>
      </w:r>
    </w:p>
    <w:p w14:paraId="3DEDB9DB" w14:textId="6BFB7786" w:rsidR="00D7490B" w:rsidRPr="009615FD" w:rsidRDefault="00D7490B" w:rsidP="00D7490B">
      <w:pPr>
        <w:rPr>
          <w:rFonts w:ascii="Book Antiqua" w:hAnsi="Book Antiqua"/>
        </w:rPr>
      </w:pPr>
      <w:r w:rsidRPr="009615FD">
        <w:rPr>
          <w:rFonts w:ascii="Book Antiqua" w:hAnsi="Book Antiqua"/>
          <w:shd w:val="pct15" w:color="auto" w:fill="FFFFFF"/>
        </w:rPr>
        <w:t>已过期</w:t>
      </w:r>
      <w:r w:rsidRPr="009615FD">
        <w:rPr>
          <w:rFonts w:ascii="Book Antiqua" w:hAnsi="Book Antiqua"/>
        </w:rPr>
        <w:t>：</w:t>
      </w:r>
      <w:r w:rsidR="00AF6CA2" w:rsidRPr="009615FD">
        <w:rPr>
          <w:rFonts w:ascii="Book Antiqua" w:hAnsi="Book Antiqua"/>
        </w:rPr>
        <w:t>点击查看</w:t>
      </w:r>
      <w:r w:rsidRPr="009615FD">
        <w:rPr>
          <w:rFonts w:ascii="Book Antiqua" w:hAnsi="Book Antiqua"/>
        </w:rPr>
        <w:t>已过期的合约；</w:t>
      </w:r>
    </w:p>
    <w:p w14:paraId="4006EE48" w14:textId="2A8810FE" w:rsidR="00435517" w:rsidRPr="009615FD" w:rsidRDefault="00435517" w:rsidP="00D7490B">
      <w:pPr>
        <w:rPr>
          <w:rFonts w:ascii="Book Antiqua" w:hAnsi="Book Antiqua"/>
        </w:rPr>
      </w:pPr>
      <w:r w:rsidRPr="009615FD">
        <w:rPr>
          <w:rFonts w:ascii="Book Antiqua" w:hAnsi="Book Antiqua"/>
        </w:rPr>
        <w:t>并根据界面上显示的合约，可查看其合约信息，点击所需查看的合约，并点击右侧的</w:t>
      </w:r>
      <w:r w:rsidRPr="009615FD">
        <w:rPr>
          <w:rFonts w:ascii="Book Antiqua" w:hAnsi="Book Antiqua"/>
          <w:bdr w:val="single" w:sz="4" w:space="0" w:color="auto"/>
          <w:shd w:val="pct15" w:color="auto" w:fill="FFFFFF"/>
        </w:rPr>
        <w:t>查看合约</w:t>
      </w:r>
      <w:r w:rsidRPr="009615FD">
        <w:rPr>
          <w:rFonts w:ascii="Book Antiqua" w:hAnsi="Book Antiqua"/>
        </w:rPr>
        <w:t>按钮，如图</w:t>
      </w:r>
      <w:r w:rsidRPr="009615FD">
        <w:rPr>
          <w:rFonts w:ascii="Book Antiqua" w:hAnsi="Book Antiqua"/>
        </w:rPr>
        <w:t>5-2-2</w:t>
      </w:r>
      <w:r w:rsidRPr="009615FD">
        <w:rPr>
          <w:rFonts w:ascii="Book Antiqua" w:hAnsi="Book Antiqua"/>
        </w:rPr>
        <w:t>所示</w:t>
      </w:r>
      <w:r w:rsidR="00263839" w:rsidRPr="009615FD">
        <w:rPr>
          <w:rFonts w:ascii="Book Antiqua" w:hAnsi="Book Antiqua"/>
        </w:rPr>
        <w:t>，可显示该合约的基础产品信息</w:t>
      </w:r>
    </w:p>
    <w:p w14:paraId="2F41A6CA" w14:textId="780C2DCD" w:rsidR="00435517" w:rsidRPr="009615FD" w:rsidRDefault="00435517" w:rsidP="00D7490B">
      <w:pPr>
        <w:rPr>
          <w:rFonts w:ascii="Book Antiqua" w:hAnsi="Book Antiqua"/>
        </w:rPr>
      </w:pPr>
      <w:r w:rsidRPr="009615FD">
        <w:rPr>
          <w:rFonts w:ascii="Book Antiqua" w:hAnsi="Book Antiqua"/>
          <w:noProof/>
        </w:rPr>
        <w:drawing>
          <wp:inline distT="0" distB="0" distL="0" distR="0" wp14:anchorId="175BFA2B" wp14:editId="6F98ED30">
            <wp:extent cx="5274310" cy="311213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12135"/>
                    </a:xfrm>
                    <a:prstGeom prst="rect">
                      <a:avLst/>
                    </a:prstGeom>
                  </pic:spPr>
                </pic:pic>
              </a:graphicData>
            </a:graphic>
          </wp:inline>
        </w:drawing>
      </w:r>
    </w:p>
    <w:p w14:paraId="06460BD6" w14:textId="22715D9A" w:rsidR="00435517" w:rsidRPr="009615FD" w:rsidRDefault="00435517" w:rsidP="00435517">
      <w:pPr>
        <w:jc w:val="center"/>
        <w:rPr>
          <w:rFonts w:ascii="Book Antiqua" w:hAnsi="Book Antiqua"/>
        </w:rPr>
      </w:pPr>
      <w:r w:rsidRPr="009615FD">
        <w:rPr>
          <w:rFonts w:ascii="Book Antiqua" w:hAnsi="Book Antiqua"/>
        </w:rPr>
        <w:t>图</w:t>
      </w:r>
      <w:r w:rsidRPr="009615FD">
        <w:rPr>
          <w:rFonts w:ascii="Book Antiqua" w:hAnsi="Book Antiqua"/>
        </w:rPr>
        <w:t xml:space="preserve"> 5-2-2</w:t>
      </w:r>
    </w:p>
    <w:p w14:paraId="7220949D" w14:textId="09DF4FD5" w:rsidR="00513073" w:rsidRPr="009615FD" w:rsidRDefault="00513073" w:rsidP="00513073">
      <w:pPr>
        <w:rPr>
          <w:rFonts w:ascii="Book Antiqua" w:hAnsi="Book Antiqua"/>
        </w:rPr>
      </w:pPr>
      <w:r w:rsidRPr="009615FD">
        <w:rPr>
          <w:rFonts w:ascii="Book Antiqua" w:hAnsi="Book Antiqua"/>
        </w:rPr>
        <w:lastRenderedPageBreak/>
        <w:t>点击合约管理中右侧的更多操作，可针对该笔合约的生命周期管理，如图</w:t>
      </w:r>
      <w:r w:rsidRPr="009615FD">
        <w:rPr>
          <w:rFonts w:ascii="Book Antiqua" w:hAnsi="Book Antiqua"/>
        </w:rPr>
        <w:t>5-2-3</w:t>
      </w:r>
      <w:r w:rsidRPr="009615FD">
        <w:rPr>
          <w:rFonts w:ascii="Book Antiqua" w:hAnsi="Book Antiqua"/>
        </w:rPr>
        <w:t>所示</w:t>
      </w:r>
    </w:p>
    <w:p w14:paraId="0C17E435" w14:textId="7C909564" w:rsidR="00513073" w:rsidRPr="009615FD" w:rsidRDefault="00513073" w:rsidP="00513073">
      <w:pPr>
        <w:rPr>
          <w:rFonts w:ascii="Book Antiqua" w:hAnsi="Book Antiqua"/>
        </w:rPr>
      </w:pPr>
      <w:r w:rsidRPr="009615FD">
        <w:rPr>
          <w:rFonts w:ascii="Book Antiqua" w:hAnsi="Book Antiqua"/>
          <w:noProof/>
        </w:rPr>
        <w:drawing>
          <wp:inline distT="0" distB="0" distL="0" distR="0" wp14:anchorId="7E3AFA21" wp14:editId="07FB4462">
            <wp:extent cx="5274310" cy="260286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02865"/>
                    </a:xfrm>
                    <a:prstGeom prst="rect">
                      <a:avLst/>
                    </a:prstGeom>
                  </pic:spPr>
                </pic:pic>
              </a:graphicData>
            </a:graphic>
          </wp:inline>
        </w:drawing>
      </w:r>
    </w:p>
    <w:p w14:paraId="51C0252C" w14:textId="0117B9BB" w:rsidR="004B7D67" w:rsidRPr="009615FD" w:rsidRDefault="004B7D67" w:rsidP="004B7D67">
      <w:pPr>
        <w:jc w:val="center"/>
        <w:rPr>
          <w:rFonts w:ascii="Book Antiqua" w:hAnsi="Book Antiqua"/>
        </w:rPr>
      </w:pPr>
      <w:r w:rsidRPr="009615FD">
        <w:rPr>
          <w:rFonts w:ascii="Book Antiqua" w:hAnsi="Book Antiqua"/>
        </w:rPr>
        <w:t>图</w:t>
      </w:r>
      <w:r w:rsidRPr="009615FD">
        <w:rPr>
          <w:rFonts w:ascii="Book Antiqua" w:hAnsi="Book Antiqua"/>
        </w:rPr>
        <w:t xml:space="preserve"> 5-2-3</w:t>
      </w:r>
    </w:p>
    <w:p w14:paraId="063CDD08" w14:textId="12E030DD" w:rsidR="004B7D67" w:rsidRPr="009615FD" w:rsidRDefault="004B7D67" w:rsidP="004B7D67">
      <w:pPr>
        <w:rPr>
          <w:rFonts w:ascii="Book Antiqua" w:hAnsi="Book Antiqua"/>
        </w:rPr>
      </w:pPr>
      <w:r w:rsidRPr="009615FD">
        <w:rPr>
          <w:rFonts w:ascii="Book Antiqua" w:hAnsi="Book Antiqua"/>
        </w:rPr>
        <w:t>可以进行的操作有：</w:t>
      </w:r>
    </w:p>
    <w:p w14:paraId="3DBF49C7" w14:textId="608A1C1F" w:rsidR="004B7D67" w:rsidRPr="009615FD" w:rsidRDefault="004B7D67" w:rsidP="004B7D67">
      <w:pPr>
        <w:rPr>
          <w:rFonts w:ascii="Book Antiqua" w:hAnsi="Book Antiqua"/>
        </w:rPr>
      </w:pPr>
      <w:r w:rsidRPr="009615FD">
        <w:rPr>
          <w:rFonts w:ascii="Book Antiqua" w:hAnsi="Book Antiqua"/>
          <w:shd w:val="pct15" w:color="auto" w:fill="FFFFFF"/>
        </w:rPr>
        <w:t>平仓：</w:t>
      </w:r>
      <w:r w:rsidRPr="009615FD">
        <w:rPr>
          <w:rFonts w:ascii="Book Antiqua" w:hAnsi="Book Antiqua"/>
        </w:rPr>
        <w:t>对已持有的期权仓位进行反向操作，如您是期权买方，平仓即代表您将持有的期权卖出并不再拥有权利；如您是期权卖方，即代表买回之前卖出的期权合约，不再承担义务</w:t>
      </w:r>
    </w:p>
    <w:p w14:paraId="2D65BDAF" w14:textId="6D55AD58" w:rsidR="004B7D67" w:rsidRPr="009615FD" w:rsidRDefault="004B7D67" w:rsidP="004B7D67">
      <w:pPr>
        <w:rPr>
          <w:rFonts w:ascii="Book Antiqua" w:hAnsi="Book Antiqua"/>
        </w:rPr>
      </w:pPr>
      <w:r w:rsidRPr="009615FD">
        <w:rPr>
          <w:rFonts w:ascii="Book Antiqua" w:hAnsi="Book Antiqua"/>
          <w:shd w:val="pct15" w:color="auto" w:fill="FFFFFF"/>
        </w:rPr>
        <w:t>敲出：</w:t>
      </w:r>
      <w:r w:rsidRPr="009615FD">
        <w:rPr>
          <w:rFonts w:ascii="Book Antiqua" w:hAnsi="Book Antiqua"/>
        </w:rPr>
        <w:t>障碍期权，当</w:t>
      </w:r>
      <w:r w:rsidR="0071021B">
        <w:fldChar w:fldCharType="begin"/>
      </w:r>
      <w:r w:rsidR="0071021B">
        <w:instrText xml:space="preserve"> HYPERLINK "https://baike.baidu.com/item/%E6%A0%87%E7%9A%84%E8%B5%84%E4%BA%A7/2577140" \t "_blank" </w:instrText>
      </w:r>
      <w:r w:rsidR="0071021B">
        <w:fldChar w:fldCharType="separate"/>
      </w:r>
      <w:r w:rsidRPr="009615FD">
        <w:rPr>
          <w:rFonts w:ascii="Book Antiqua" w:hAnsi="Book Antiqua"/>
        </w:rPr>
        <w:t>标的资产</w:t>
      </w:r>
      <w:r w:rsidR="0071021B">
        <w:rPr>
          <w:rFonts w:ascii="Book Antiqua" w:hAnsi="Book Antiqua"/>
        </w:rPr>
        <w:fldChar w:fldCharType="end"/>
      </w:r>
      <w:r w:rsidRPr="009615FD">
        <w:rPr>
          <w:rFonts w:ascii="Book Antiqua" w:hAnsi="Book Antiqua"/>
        </w:rPr>
        <w:t>价格达到一个特定障碍水平时，即可进行期权的敲出操作，该期权即会作废</w:t>
      </w:r>
    </w:p>
    <w:p w14:paraId="1A666B7F" w14:textId="00438C53" w:rsidR="00FB747D" w:rsidRPr="009615FD" w:rsidRDefault="00FB747D" w:rsidP="004B7D67">
      <w:pPr>
        <w:rPr>
          <w:rFonts w:ascii="Book Antiqua" w:hAnsi="Book Antiqua"/>
        </w:rPr>
      </w:pPr>
      <w:r w:rsidRPr="009615FD">
        <w:rPr>
          <w:rFonts w:ascii="Book Antiqua" w:hAnsi="Book Antiqua"/>
          <w:shd w:val="pct15" w:color="auto" w:fill="FFFFFF"/>
        </w:rPr>
        <w:t>行权：</w:t>
      </w:r>
      <w:r w:rsidRPr="009615FD">
        <w:rPr>
          <w:rFonts w:ascii="Book Antiqua" w:hAnsi="Book Antiqua"/>
        </w:rPr>
        <w:t>履行该期权合约</w:t>
      </w:r>
    </w:p>
    <w:p w14:paraId="3A6AFCDB" w14:textId="0A1CA392" w:rsidR="00FB747D" w:rsidRPr="009615FD" w:rsidRDefault="00FB747D" w:rsidP="004B7D67">
      <w:pPr>
        <w:rPr>
          <w:rFonts w:ascii="Book Antiqua" w:hAnsi="Book Antiqua"/>
        </w:rPr>
      </w:pPr>
      <w:r w:rsidRPr="009615FD">
        <w:rPr>
          <w:rFonts w:ascii="Book Antiqua" w:hAnsi="Book Antiqua"/>
          <w:shd w:val="pct15" w:color="auto" w:fill="FFFFFF"/>
        </w:rPr>
        <w:t>到期：</w:t>
      </w:r>
      <w:r w:rsidRPr="009615FD">
        <w:rPr>
          <w:rFonts w:ascii="Book Antiqua" w:hAnsi="Book Antiqua"/>
        </w:rPr>
        <w:t>该期权进行过期不行权的操作</w:t>
      </w:r>
    </w:p>
    <w:p w14:paraId="07BBC4C6" w14:textId="330D1925" w:rsidR="00FB747D" w:rsidRPr="009615FD" w:rsidRDefault="00FB747D" w:rsidP="004B7D67">
      <w:pPr>
        <w:rPr>
          <w:rFonts w:ascii="Book Antiqua" w:hAnsi="Book Antiqua"/>
        </w:rPr>
      </w:pPr>
      <w:r w:rsidRPr="009615FD">
        <w:rPr>
          <w:rFonts w:ascii="Book Antiqua" w:hAnsi="Book Antiqua"/>
          <w:shd w:val="pct15" w:color="auto" w:fill="FFFFFF"/>
        </w:rPr>
        <w:t>展期：</w:t>
      </w:r>
      <w:r w:rsidRPr="009615FD">
        <w:rPr>
          <w:rFonts w:ascii="Book Antiqua" w:hAnsi="Book Antiqua"/>
        </w:rPr>
        <w:t>展期期权是在原有期权的基础上再进行时间的延续。</w:t>
      </w:r>
    </w:p>
    <w:p w14:paraId="188A624E" w14:textId="77777777" w:rsidR="00157A0C" w:rsidRPr="009615FD" w:rsidRDefault="00157A0C" w:rsidP="00403373">
      <w:pPr>
        <w:rPr>
          <w:rFonts w:ascii="Book Antiqua" w:hAnsi="Book Antiqua"/>
        </w:rPr>
      </w:pPr>
    </w:p>
    <w:p w14:paraId="51BA75AF" w14:textId="003254B2" w:rsidR="00263839" w:rsidRPr="009615FD" w:rsidRDefault="008B5153" w:rsidP="00263839">
      <w:pPr>
        <w:rPr>
          <w:rFonts w:ascii="Book Antiqua" w:hAnsi="Book Antiqua"/>
        </w:rPr>
      </w:pPr>
      <w:r w:rsidRPr="009615FD">
        <w:rPr>
          <w:rFonts w:ascii="Book Antiqua" w:hAnsi="Book Antiqua"/>
        </w:rPr>
        <w:t>并</w:t>
      </w:r>
      <w:r w:rsidR="00263839" w:rsidRPr="009615FD">
        <w:rPr>
          <w:rFonts w:ascii="Book Antiqua" w:hAnsi="Book Antiqua"/>
        </w:rPr>
        <w:t>点击</w:t>
      </w:r>
      <w:r w:rsidR="00263839" w:rsidRPr="009615FD">
        <w:rPr>
          <w:rFonts w:ascii="Book Antiqua" w:hAnsi="Book Antiqua"/>
          <w:bdr w:val="single" w:sz="4" w:space="0" w:color="auto"/>
          <w:shd w:val="pct15" w:color="auto" w:fill="FFFFFF"/>
        </w:rPr>
        <w:t>查看生命周期事件</w:t>
      </w:r>
      <w:r w:rsidR="00263839" w:rsidRPr="009615FD">
        <w:rPr>
          <w:rFonts w:ascii="Book Antiqua" w:hAnsi="Book Antiqua"/>
        </w:rPr>
        <w:t>按钮，即可看到该交易的所已经发生的生命周期事件，如图</w:t>
      </w:r>
      <w:r w:rsidR="00263839" w:rsidRPr="009615FD">
        <w:rPr>
          <w:rFonts w:ascii="Book Antiqua" w:hAnsi="Book Antiqua"/>
        </w:rPr>
        <w:t>5-2-</w:t>
      </w:r>
      <w:r w:rsidR="00513073" w:rsidRPr="009615FD">
        <w:rPr>
          <w:rFonts w:ascii="Book Antiqua" w:hAnsi="Book Antiqua"/>
        </w:rPr>
        <w:t>4</w:t>
      </w:r>
      <w:r w:rsidR="00263839" w:rsidRPr="009615FD">
        <w:rPr>
          <w:rFonts w:ascii="Book Antiqua" w:hAnsi="Book Antiqua"/>
        </w:rPr>
        <w:t>所示</w:t>
      </w:r>
    </w:p>
    <w:p w14:paraId="207C50B1" w14:textId="25E7D0F6" w:rsidR="00263839" w:rsidRPr="009615FD" w:rsidRDefault="001F7DC3" w:rsidP="00263839">
      <w:pPr>
        <w:rPr>
          <w:rFonts w:ascii="Book Antiqua" w:hAnsi="Book Antiqua"/>
        </w:rPr>
      </w:pPr>
      <w:r w:rsidRPr="009615FD">
        <w:rPr>
          <w:rFonts w:ascii="Book Antiqua" w:hAnsi="Book Antiqua"/>
          <w:noProof/>
        </w:rPr>
        <w:t xml:space="preserve"> </w:t>
      </w:r>
      <w:r w:rsidRPr="009615FD">
        <w:rPr>
          <w:rFonts w:ascii="Book Antiqua" w:hAnsi="Book Antiqua"/>
          <w:noProof/>
        </w:rPr>
        <w:drawing>
          <wp:inline distT="0" distB="0" distL="0" distR="0" wp14:anchorId="1AD15104" wp14:editId="16946063">
            <wp:extent cx="5274310" cy="2367915"/>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67915"/>
                    </a:xfrm>
                    <a:prstGeom prst="rect">
                      <a:avLst/>
                    </a:prstGeom>
                  </pic:spPr>
                </pic:pic>
              </a:graphicData>
            </a:graphic>
          </wp:inline>
        </w:drawing>
      </w:r>
    </w:p>
    <w:p w14:paraId="60C5D697" w14:textId="4DDCAC43" w:rsidR="00263839" w:rsidRPr="009615FD" w:rsidRDefault="00263839" w:rsidP="00263839">
      <w:pPr>
        <w:jc w:val="center"/>
        <w:rPr>
          <w:rFonts w:ascii="Book Antiqua" w:hAnsi="Book Antiqua"/>
        </w:rPr>
      </w:pPr>
      <w:r w:rsidRPr="009615FD">
        <w:rPr>
          <w:rFonts w:ascii="Book Antiqua" w:hAnsi="Book Antiqua"/>
        </w:rPr>
        <w:t>图</w:t>
      </w:r>
      <w:r w:rsidRPr="009615FD">
        <w:rPr>
          <w:rFonts w:ascii="Book Antiqua" w:hAnsi="Book Antiqua"/>
        </w:rPr>
        <w:t xml:space="preserve"> 5-2-</w:t>
      </w:r>
      <w:r w:rsidR="00513073" w:rsidRPr="009615FD">
        <w:rPr>
          <w:rFonts w:ascii="Book Antiqua" w:hAnsi="Book Antiqua"/>
        </w:rPr>
        <w:t>4</w:t>
      </w:r>
    </w:p>
    <w:p w14:paraId="48622F6A" w14:textId="3D1C160D" w:rsidR="00263839" w:rsidRPr="009615FD" w:rsidRDefault="00263839" w:rsidP="00263839">
      <w:pPr>
        <w:rPr>
          <w:rFonts w:ascii="Book Antiqua" w:hAnsi="Book Antiqua"/>
        </w:rPr>
      </w:pPr>
      <w:r w:rsidRPr="009615FD">
        <w:rPr>
          <w:rFonts w:ascii="Book Antiqua" w:hAnsi="Book Antiqua"/>
        </w:rPr>
        <w:lastRenderedPageBreak/>
        <w:t>并点击右侧的</w:t>
      </w:r>
      <w:r w:rsidRPr="009615FD">
        <w:rPr>
          <w:rFonts w:ascii="Book Antiqua" w:hAnsi="Book Antiqua"/>
          <w:bdr w:val="single" w:sz="4" w:space="0" w:color="auto"/>
          <w:shd w:val="pct15" w:color="auto" w:fill="FFFFFF"/>
        </w:rPr>
        <w:t>关联投资组合</w:t>
      </w:r>
      <w:r w:rsidRPr="009615FD">
        <w:rPr>
          <w:rFonts w:ascii="Book Antiqua" w:hAnsi="Book Antiqua"/>
        </w:rPr>
        <w:t>按钮，即可看到该合约所</w:t>
      </w:r>
      <w:r w:rsidR="00632D05" w:rsidRPr="009615FD">
        <w:rPr>
          <w:rFonts w:ascii="Book Antiqua" w:hAnsi="Book Antiqua"/>
        </w:rPr>
        <w:t>属</w:t>
      </w:r>
      <w:r w:rsidRPr="009615FD">
        <w:rPr>
          <w:rFonts w:ascii="Book Antiqua" w:hAnsi="Book Antiqua"/>
        </w:rPr>
        <w:t>投资组合</w:t>
      </w:r>
      <w:r w:rsidR="00632D05" w:rsidRPr="009615FD">
        <w:rPr>
          <w:rFonts w:ascii="Book Antiqua" w:hAnsi="Book Antiqua"/>
        </w:rPr>
        <w:t>（可有多个）</w:t>
      </w:r>
      <w:r w:rsidRPr="009615FD">
        <w:rPr>
          <w:rFonts w:ascii="Book Antiqua" w:hAnsi="Book Antiqua"/>
        </w:rPr>
        <w:t>，</w:t>
      </w:r>
      <w:r w:rsidR="008D4456" w:rsidRPr="009615FD">
        <w:rPr>
          <w:rFonts w:ascii="Book Antiqua" w:hAnsi="Book Antiqua"/>
        </w:rPr>
        <w:t>如图</w:t>
      </w:r>
      <w:r w:rsidR="008D4456" w:rsidRPr="009615FD">
        <w:rPr>
          <w:rFonts w:ascii="Book Antiqua" w:hAnsi="Book Antiqua"/>
        </w:rPr>
        <w:t>5-2-</w:t>
      </w:r>
      <w:r w:rsidR="00513073" w:rsidRPr="009615FD">
        <w:rPr>
          <w:rFonts w:ascii="Book Antiqua" w:hAnsi="Book Antiqua"/>
        </w:rPr>
        <w:t>5</w:t>
      </w:r>
      <w:r w:rsidR="008D4456" w:rsidRPr="009615FD">
        <w:rPr>
          <w:rFonts w:ascii="Book Antiqua" w:hAnsi="Book Antiqua"/>
        </w:rPr>
        <w:t>所示，</w:t>
      </w:r>
      <w:r w:rsidR="00D64CA4" w:rsidRPr="009615FD">
        <w:rPr>
          <w:rFonts w:ascii="Book Antiqua" w:hAnsi="Book Antiqua"/>
        </w:rPr>
        <w:t>或者点击上方的</w:t>
      </w:r>
      <w:r w:rsidR="00D64CA4" w:rsidRPr="009615FD">
        <w:rPr>
          <w:rFonts w:ascii="Book Antiqua" w:hAnsi="Book Antiqua"/>
          <w:bdr w:val="single" w:sz="4" w:space="0" w:color="auto"/>
          <w:shd w:val="pct15" w:color="auto" w:fill="FFFFFF"/>
        </w:rPr>
        <w:t>请选择投资组合</w:t>
      </w:r>
      <w:r w:rsidR="00D64CA4" w:rsidRPr="009615FD">
        <w:rPr>
          <w:rFonts w:ascii="Book Antiqua" w:hAnsi="Book Antiqua"/>
        </w:rPr>
        <w:t>选项框，选择需加入的投资组合，并点击</w:t>
      </w:r>
      <w:r w:rsidR="00D64CA4" w:rsidRPr="009615FD">
        <w:rPr>
          <w:rFonts w:ascii="Book Antiqua" w:hAnsi="Book Antiqua"/>
          <w:bdr w:val="single" w:sz="4" w:space="0" w:color="auto"/>
          <w:shd w:val="pct15" w:color="auto" w:fill="FFFFFF"/>
        </w:rPr>
        <w:t>加入</w:t>
      </w:r>
      <w:r w:rsidR="00D64CA4" w:rsidRPr="009615FD">
        <w:rPr>
          <w:rFonts w:ascii="Book Antiqua" w:hAnsi="Book Antiqua"/>
        </w:rPr>
        <w:t>按钮，即可加入一个投资组合；</w:t>
      </w:r>
    </w:p>
    <w:p w14:paraId="093524F7" w14:textId="753CF8C2" w:rsidR="00263839" w:rsidRPr="009615FD" w:rsidRDefault="00263839" w:rsidP="00263839">
      <w:pPr>
        <w:rPr>
          <w:rFonts w:ascii="Book Antiqua" w:hAnsi="Book Antiqua"/>
        </w:rPr>
      </w:pPr>
      <w:r w:rsidRPr="009615FD">
        <w:rPr>
          <w:rFonts w:ascii="Book Antiqua" w:hAnsi="Book Antiqua"/>
          <w:noProof/>
        </w:rPr>
        <w:drawing>
          <wp:inline distT="0" distB="0" distL="0" distR="0" wp14:anchorId="7E20821C" wp14:editId="31632DAC">
            <wp:extent cx="5274310" cy="284099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40990"/>
                    </a:xfrm>
                    <a:prstGeom prst="rect">
                      <a:avLst/>
                    </a:prstGeom>
                  </pic:spPr>
                </pic:pic>
              </a:graphicData>
            </a:graphic>
          </wp:inline>
        </w:drawing>
      </w:r>
    </w:p>
    <w:p w14:paraId="3F200F1B" w14:textId="7986B5E1" w:rsidR="008D4456" w:rsidRPr="009615FD" w:rsidRDefault="008D4456" w:rsidP="008D4456">
      <w:pPr>
        <w:jc w:val="center"/>
        <w:rPr>
          <w:rFonts w:ascii="Book Antiqua" w:hAnsi="Book Antiqua"/>
        </w:rPr>
      </w:pPr>
      <w:r w:rsidRPr="009615FD">
        <w:rPr>
          <w:rFonts w:ascii="Book Antiqua" w:hAnsi="Book Antiqua"/>
        </w:rPr>
        <w:t>图</w:t>
      </w:r>
      <w:r w:rsidRPr="009615FD">
        <w:rPr>
          <w:rFonts w:ascii="Book Antiqua" w:hAnsi="Book Antiqua"/>
        </w:rPr>
        <w:t xml:space="preserve"> 5-2-</w:t>
      </w:r>
      <w:r w:rsidR="00513073" w:rsidRPr="009615FD">
        <w:rPr>
          <w:rFonts w:ascii="Book Antiqua" w:hAnsi="Book Antiqua"/>
        </w:rPr>
        <w:t>5</w:t>
      </w:r>
    </w:p>
    <w:p w14:paraId="425DB071" w14:textId="75AC48E6" w:rsidR="00BA6086" w:rsidRPr="009615FD" w:rsidRDefault="00BA6086" w:rsidP="00BA6086">
      <w:pPr>
        <w:rPr>
          <w:rFonts w:ascii="Book Antiqua" w:hAnsi="Book Antiqua"/>
        </w:rPr>
      </w:pPr>
      <w:r w:rsidRPr="009615FD">
        <w:rPr>
          <w:rFonts w:ascii="Book Antiqua" w:hAnsi="Book Antiqua"/>
        </w:rPr>
        <w:t>并点击右侧的</w:t>
      </w:r>
      <w:r w:rsidRPr="009615FD">
        <w:rPr>
          <w:rFonts w:ascii="Book Antiqua" w:hAnsi="Book Antiqua"/>
          <w:bdr w:val="single" w:sz="4" w:space="0" w:color="auto"/>
          <w:shd w:val="pct15" w:color="auto" w:fill="FFFFFF"/>
        </w:rPr>
        <w:t>更多操作</w:t>
      </w:r>
      <w:r w:rsidRPr="009615FD">
        <w:rPr>
          <w:rFonts w:ascii="Book Antiqua" w:hAnsi="Book Antiqua"/>
        </w:rPr>
        <w:t>按钮，可进行针对该期权合约投资组合的绑定，如图</w:t>
      </w:r>
      <w:r w:rsidRPr="009615FD">
        <w:rPr>
          <w:rFonts w:ascii="Book Antiqua" w:hAnsi="Book Antiqua"/>
        </w:rPr>
        <w:t>5-2-6</w:t>
      </w:r>
      <w:r w:rsidRPr="009615FD">
        <w:rPr>
          <w:rFonts w:ascii="Book Antiqua" w:hAnsi="Book Antiqua"/>
        </w:rPr>
        <w:t>所示，绑定完成后，系统可根据该投资组合进行风险的计算，如【风险管理】</w:t>
      </w:r>
      <w:r w:rsidRPr="009615FD">
        <w:rPr>
          <w:rFonts w:ascii="Book Antiqua" w:hAnsi="Book Antiqua"/>
        </w:rPr>
        <w:t>-</w:t>
      </w:r>
      <w:r w:rsidRPr="009615FD">
        <w:rPr>
          <w:rFonts w:ascii="Book Antiqua" w:hAnsi="Book Antiqua"/>
        </w:rPr>
        <w:t>【投资组合风险】模块</w:t>
      </w:r>
    </w:p>
    <w:p w14:paraId="1BE47654" w14:textId="57B1EC79" w:rsidR="00BA6086" w:rsidRPr="009615FD" w:rsidRDefault="00BA6086" w:rsidP="00BA6086">
      <w:pPr>
        <w:rPr>
          <w:rFonts w:ascii="Book Antiqua" w:hAnsi="Book Antiqua"/>
        </w:rPr>
      </w:pPr>
      <w:r w:rsidRPr="009615FD">
        <w:rPr>
          <w:rFonts w:ascii="Book Antiqua" w:hAnsi="Book Antiqua"/>
          <w:noProof/>
        </w:rPr>
        <w:drawing>
          <wp:inline distT="0" distB="0" distL="0" distR="0" wp14:anchorId="3841FDAB" wp14:editId="584F0164">
            <wp:extent cx="5274310" cy="2790825"/>
            <wp:effectExtent l="0" t="0" r="254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90825"/>
                    </a:xfrm>
                    <a:prstGeom prst="rect">
                      <a:avLst/>
                    </a:prstGeom>
                  </pic:spPr>
                </pic:pic>
              </a:graphicData>
            </a:graphic>
          </wp:inline>
        </w:drawing>
      </w:r>
    </w:p>
    <w:p w14:paraId="5FC9BC24" w14:textId="492CCC9B" w:rsidR="00BA6086" w:rsidRPr="009615FD" w:rsidRDefault="00BA6086" w:rsidP="00BA6086">
      <w:pPr>
        <w:jc w:val="center"/>
        <w:rPr>
          <w:rFonts w:ascii="Book Antiqua" w:hAnsi="Book Antiqua"/>
        </w:rPr>
      </w:pPr>
      <w:r w:rsidRPr="009615FD">
        <w:rPr>
          <w:rFonts w:ascii="Book Antiqua" w:hAnsi="Book Antiqua"/>
        </w:rPr>
        <w:t>图</w:t>
      </w:r>
      <w:r w:rsidRPr="009615FD">
        <w:rPr>
          <w:rFonts w:ascii="Book Antiqua" w:hAnsi="Book Antiqua"/>
        </w:rPr>
        <w:t xml:space="preserve"> 5-2-6</w:t>
      </w:r>
    </w:p>
    <w:p w14:paraId="490952EE" w14:textId="397978CC" w:rsidR="00FD5F78" w:rsidRPr="009615FD" w:rsidRDefault="00FD5F78" w:rsidP="00FD5F78">
      <w:pPr>
        <w:pStyle w:val="2"/>
        <w:numPr>
          <w:ilvl w:val="1"/>
          <w:numId w:val="13"/>
        </w:numPr>
        <w:rPr>
          <w:rFonts w:ascii="Book Antiqua" w:hAnsi="Book Antiqua"/>
        </w:rPr>
      </w:pPr>
      <w:bookmarkStart w:id="85" w:name="_Toc8158127"/>
      <w:r w:rsidRPr="009615FD">
        <w:rPr>
          <w:rFonts w:ascii="Book Antiqua" w:hAnsi="Book Antiqua"/>
        </w:rPr>
        <w:lastRenderedPageBreak/>
        <w:t>交易定价</w:t>
      </w:r>
      <w:bookmarkEnd w:id="85"/>
    </w:p>
    <w:p w14:paraId="2BAE603D" w14:textId="77777777" w:rsidR="0004447C" w:rsidRPr="009615FD" w:rsidRDefault="0004447C" w:rsidP="0004447C">
      <w:pPr>
        <w:spacing w:line="360" w:lineRule="auto"/>
        <w:rPr>
          <w:rFonts w:ascii="Book Antiqua" w:hAnsi="Book Antiqua"/>
          <w:b/>
        </w:rPr>
      </w:pPr>
      <w:r w:rsidRPr="009615FD">
        <w:rPr>
          <w:rFonts w:ascii="Book Antiqua" w:hAnsi="Book Antiqua"/>
          <w:b/>
          <w:highlight w:val="lightGray"/>
        </w:rPr>
        <w:t>功能介绍</w:t>
      </w:r>
    </w:p>
    <w:p w14:paraId="5BAEDEE6" w14:textId="5B9DD489" w:rsidR="0004447C" w:rsidRPr="009615FD" w:rsidRDefault="0004447C" w:rsidP="0004447C">
      <w:pPr>
        <w:rPr>
          <w:rFonts w:ascii="Book Antiqua" w:hAnsi="Book Antiqua"/>
        </w:rPr>
      </w:pPr>
      <w:r w:rsidRPr="009615FD">
        <w:rPr>
          <w:rFonts w:ascii="Book Antiqua" w:hAnsi="Book Antiqua"/>
        </w:rPr>
        <w:tab/>
      </w:r>
      <w:r w:rsidRPr="009615FD">
        <w:rPr>
          <w:rFonts w:ascii="Book Antiqua" w:hAnsi="Book Antiqua"/>
        </w:rPr>
        <w:t>通过【交易定价】界面，客户可进行期权结构的试定价操作。</w:t>
      </w:r>
    </w:p>
    <w:p w14:paraId="5EA9F61E" w14:textId="77777777" w:rsidR="0004447C" w:rsidRPr="009615FD" w:rsidRDefault="0004447C" w:rsidP="0004447C">
      <w:pPr>
        <w:rPr>
          <w:rFonts w:ascii="Book Antiqua" w:hAnsi="Book Antiqua"/>
          <w:b/>
        </w:rPr>
      </w:pPr>
      <w:r w:rsidRPr="009615FD">
        <w:rPr>
          <w:rFonts w:ascii="Book Antiqua" w:hAnsi="Book Antiqua"/>
          <w:b/>
          <w:highlight w:val="lightGray"/>
        </w:rPr>
        <w:t>操作说明</w:t>
      </w:r>
    </w:p>
    <w:p w14:paraId="7AAA9A65" w14:textId="002085A1" w:rsidR="0004447C" w:rsidRPr="009615FD" w:rsidRDefault="0004447C" w:rsidP="0004447C">
      <w:pPr>
        <w:pStyle w:val="3"/>
        <w:numPr>
          <w:ilvl w:val="2"/>
          <w:numId w:val="13"/>
        </w:numPr>
        <w:rPr>
          <w:rFonts w:ascii="Book Antiqua" w:hAnsi="Book Antiqua"/>
        </w:rPr>
      </w:pPr>
      <w:bookmarkStart w:id="86" w:name="_Toc8158128"/>
      <w:r w:rsidRPr="009615FD">
        <w:rPr>
          <w:rFonts w:ascii="Book Antiqua" w:hAnsi="Book Antiqua"/>
        </w:rPr>
        <w:t>期权的试定价</w:t>
      </w:r>
      <w:bookmarkEnd w:id="86"/>
    </w:p>
    <w:p w14:paraId="7AB3215D" w14:textId="52CD05DA" w:rsidR="0004447C" w:rsidRPr="009615FD" w:rsidRDefault="00B13C4B" w:rsidP="0004447C">
      <w:pPr>
        <w:rPr>
          <w:rFonts w:ascii="Book Antiqua" w:hAnsi="Book Antiqua"/>
        </w:rPr>
      </w:pPr>
      <w:r w:rsidRPr="009615FD">
        <w:rPr>
          <w:rFonts w:ascii="Book Antiqua" w:hAnsi="Book Antiqua"/>
        </w:rPr>
        <w:t>点击左上角的</w:t>
      </w:r>
      <w:r w:rsidRPr="009615FD">
        <w:rPr>
          <w:rFonts w:ascii="Book Antiqua" w:hAnsi="Book Antiqua"/>
          <w:bdr w:val="single" w:sz="4" w:space="0" w:color="auto"/>
          <w:shd w:val="pct15" w:color="auto" w:fill="FFFFFF"/>
        </w:rPr>
        <w:t>添加期权结构</w:t>
      </w:r>
      <w:r w:rsidRPr="009615FD">
        <w:rPr>
          <w:rFonts w:ascii="Book Antiqua" w:hAnsi="Book Antiqua"/>
        </w:rPr>
        <w:t>按钮，选择需要进行试定价的期权结构</w:t>
      </w:r>
      <w:r w:rsidR="00632D05" w:rsidRPr="009615FD">
        <w:rPr>
          <w:rFonts w:ascii="Book Antiqua" w:hAnsi="Book Antiqua"/>
        </w:rPr>
        <w:t>。与交易簿记相同，用户可以通过</w:t>
      </w:r>
      <w:r w:rsidR="00632D05" w:rsidRPr="009615FD">
        <w:rPr>
          <w:rFonts w:ascii="Book Antiqua" w:hAnsi="Book Antiqua"/>
          <w:bdr w:val="single" w:sz="4" w:space="0" w:color="auto"/>
          <w:shd w:val="pct15" w:color="auto" w:fill="FFFFFF"/>
        </w:rPr>
        <w:t>添加期权结构</w:t>
      </w:r>
      <w:r w:rsidR="00632D05" w:rsidRPr="009615FD">
        <w:rPr>
          <w:rFonts w:ascii="Book Antiqua" w:hAnsi="Book Antiqua"/>
        </w:rPr>
        <w:t>创建多腿结构。</w:t>
      </w:r>
      <w:r w:rsidRPr="009615FD">
        <w:rPr>
          <w:rFonts w:ascii="Book Antiqua" w:hAnsi="Book Antiqua"/>
        </w:rPr>
        <w:t>选择定价环境，然后点击上方的</w:t>
      </w:r>
      <w:r w:rsidRPr="009615FD">
        <w:rPr>
          <w:rFonts w:ascii="Book Antiqua" w:hAnsi="Book Antiqua"/>
          <w:bdr w:val="single" w:sz="4" w:space="0" w:color="auto"/>
          <w:shd w:val="pct15" w:color="auto" w:fill="FFFFFF"/>
        </w:rPr>
        <w:t>试定价</w:t>
      </w:r>
      <w:r w:rsidRPr="009615FD">
        <w:rPr>
          <w:rFonts w:ascii="Book Antiqua" w:hAnsi="Book Antiqua"/>
        </w:rPr>
        <w:t>按钮</w:t>
      </w:r>
      <w:r w:rsidRPr="009615FD">
        <w:rPr>
          <w:rFonts w:ascii="Book Antiqua" w:hAnsi="Book Antiqua"/>
        </w:rPr>
        <w:t>,</w:t>
      </w:r>
      <w:r w:rsidRPr="009615FD">
        <w:rPr>
          <w:rFonts w:ascii="Book Antiqua" w:hAnsi="Book Antiqua"/>
        </w:rPr>
        <w:t>即可完成</w:t>
      </w:r>
      <w:r w:rsidR="003F6798" w:rsidRPr="009615FD">
        <w:rPr>
          <w:rFonts w:ascii="Book Antiqua" w:hAnsi="Book Antiqua"/>
        </w:rPr>
        <w:t>期权结构的试定价，如图</w:t>
      </w:r>
      <w:r w:rsidR="003F6798" w:rsidRPr="009615FD">
        <w:rPr>
          <w:rFonts w:ascii="Book Antiqua" w:hAnsi="Book Antiqua"/>
        </w:rPr>
        <w:t>5-3-1</w:t>
      </w:r>
      <w:r w:rsidR="003F6798" w:rsidRPr="009615FD">
        <w:rPr>
          <w:rFonts w:ascii="Book Antiqua" w:hAnsi="Book Antiqua"/>
        </w:rPr>
        <w:t>所示</w:t>
      </w:r>
      <w:r w:rsidR="008522A9" w:rsidRPr="009615FD">
        <w:rPr>
          <w:rFonts w:ascii="Book Antiqua" w:hAnsi="Book Antiqua"/>
        </w:rPr>
        <w:t>，在输入完成该期权的结构后，系统会自动显示现该标的物的</w:t>
      </w:r>
      <w:r w:rsidR="008522A9" w:rsidRPr="009615FD">
        <w:rPr>
          <w:rFonts w:ascii="Book Antiqua" w:hAnsi="Book Antiqua"/>
          <w:b/>
        </w:rPr>
        <w:t>标的物价格、波动率、无风险利率、分红</w:t>
      </w:r>
      <w:r w:rsidR="008522A9" w:rsidRPr="009615FD">
        <w:rPr>
          <w:rFonts w:ascii="Book Antiqua" w:hAnsi="Book Antiqua"/>
          <w:b/>
        </w:rPr>
        <w:t>/</w:t>
      </w:r>
      <w:r w:rsidR="008522A9" w:rsidRPr="009615FD">
        <w:rPr>
          <w:rFonts w:ascii="Book Antiqua" w:hAnsi="Book Antiqua"/>
          <w:b/>
        </w:rPr>
        <w:t>融券</w:t>
      </w:r>
      <w:r w:rsidR="00823671" w:rsidRPr="009615FD">
        <w:rPr>
          <w:rFonts w:ascii="Book Antiqua" w:hAnsi="Book Antiqua"/>
          <w:b/>
        </w:rPr>
        <w:t>曲线</w:t>
      </w:r>
      <w:r w:rsidR="00493451" w:rsidRPr="009615FD">
        <w:rPr>
          <w:rFonts w:ascii="Book Antiqua" w:hAnsi="Book Antiqua"/>
        </w:rPr>
        <w:t>，并且会自动关联该标的的</w:t>
      </w:r>
      <w:r w:rsidR="00493451" w:rsidRPr="009615FD">
        <w:rPr>
          <w:rFonts w:ascii="Book Antiqua" w:hAnsi="Book Antiqua"/>
          <w:b/>
        </w:rPr>
        <w:t>合约乘数</w:t>
      </w:r>
      <w:r w:rsidR="00823671" w:rsidRPr="009615FD">
        <w:rPr>
          <w:rFonts w:ascii="Book Antiqua" w:hAnsi="Book Antiqua"/>
        </w:rPr>
        <w:t>。</w:t>
      </w:r>
      <w:r w:rsidR="00493451" w:rsidRPr="009615FD">
        <w:rPr>
          <w:rFonts w:ascii="Book Antiqua" w:hAnsi="Book Antiqua"/>
        </w:rPr>
        <w:t>该期权定价支持多腿期权中分别的价格，</w:t>
      </w:r>
      <w:proofErr w:type="spellStart"/>
      <w:r w:rsidR="00493451" w:rsidRPr="009615FD">
        <w:rPr>
          <w:rFonts w:ascii="Book Antiqua" w:hAnsi="Book Antiqua"/>
        </w:rPr>
        <w:t>greeks</w:t>
      </w:r>
      <w:proofErr w:type="spellEnd"/>
      <w:r w:rsidR="00493451" w:rsidRPr="009615FD">
        <w:rPr>
          <w:rFonts w:ascii="Book Antiqua" w:hAnsi="Book Antiqua"/>
        </w:rPr>
        <w:t>以及组合加总的价格和</w:t>
      </w:r>
      <w:proofErr w:type="spellStart"/>
      <w:r w:rsidR="00493451" w:rsidRPr="009615FD">
        <w:rPr>
          <w:rFonts w:ascii="Book Antiqua" w:hAnsi="Book Antiqua"/>
        </w:rPr>
        <w:t>greeks</w:t>
      </w:r>
      <w:proofErr w:type="spellEnd"/>
      <w:r w:rsidR="00493451" w:rsidRPr="009615FD">
        <w:rPr>
          <w:rFonts w:ascii="Book Antiqua" w:hAnsi="Book Antiqua"/>
        </w:rPr>
        <w:t>。</w:t>
      </w:r>
    </w:p>
    <w:p w14:paraId="32ACAE72" w14:textId="1E596D8F" w:rsidR="0004447C" w:rsidRPr="009615FD" w:rsidRDefault="0004447C" w:rsidP="0004447C">
      <w:pPr>
        <w:rPr>
          <w:rFonts w:ascii="Book Antiqua" w:hAnsi="Book Antiqua"/>
        </w:rPr>
      </w:pPr>
      <w:r w:rsidRPr="009615FD">
        <w:rPr>
          <w:rFonts w:ascii="Book Antiqua" w:hAnsi="Book Antiqua"/>
          <w:noProof/>
        </w:rPr>
        <w:lastRenderedPageBreak/>
        <w:drawing>
          <wp:inline distT="0" distB="0" distL="0" distR="0" wp14:anchorId="2B11EEC8" wp14:editId="38809FA6">
            <wp:extent cx="5274310" cy="6969760"/>
            <wp:effectExtent l="0" t="0" r="2540" b="254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6969760"/>
                    </a:xfrm>
                    <a:prstGeom prst="rect">
                      <a:avLst/>
                    </a:prstGeom>
                  </pic:spPr>
                </pic:pic>
              </a:graphicData>
            </a:graphic>
          </wp:inline>
        </w:drawing>
      </w:r>
    </w:p>
    <w:p w14:paraId="67CCC643" w14:textId="3EB020C5" w:rsidR="003F6798" w:rsidRPr="009615FD" w:rsidRDefault="003F6798" w:rsidP="003F6798">
      <w:pPr>
        <w:jc w:val="center"/>
        <w:rPr>
          <w:rFonts w:ascii="Book Antiqua" w:hAnsi="Book Antiqua"/>
        </w:rPr>
      </w:pPr>
      <w:r w:rsidRPr="009615FD">
        <w:rPr>
          <w:rFonts w:ascii="Book Antiqua" w:hAnsi="Book Antiqua"/>
        </w:rPr>
        <w:t>图</w:t>
      </w:r>
      <w:r w:rsidRPr="009615FD">
        <w:rPr>
          <w:rFonts w:ascii="Book Antiqua" w:hAnsi="Book Antiqua"/>
        </w:rPr>
        <w:t xml:space="preserve"> 5-3-1</w:t>
      </w:r>
    </w:p>
    <w:p w14:paraId="05E6058E" w14:textId="31C833DA" w:rsidR="00BE0DFC" w:rsidRPr="009615FD" w:rsidRDefault="00BE0DFC" w:rsidP="00BE0DFC">
      <w:pPr>
        <w:rPr>
          <w:rFonts w:ascii="Book Antiqua" w:hAnsi="Book Antiqua"/>
        </w:rPr>
      </w:pPr>
      <w:r w:rsidRPr="009615FD">
        <w:rPr>
          <w:rFonts w:ascii="Book Antiqua" w:hAnsi="Book Antiqua"/>
        </w:rPr>
        <w:t>对于已经添加的期权定价可进行如下操作，选中其中的一笔期权合约，</w:t>
      </w:r>
      <w:r w:rsidR="0038524B" w:rsidRPr="009615FD">
        <w:rPr>
          <w:rFonts w:ascii="Book Antiqua" w:hAnsi="Book Antiqua"/>
        </w:rPr>
        <w:t>单击</w:t>
      </w:r>
      <w:r w:rsidRPr="009615FD">
        <w:rPr>
          <w:rFonts w:ascii="Book Antiqua" w:hAnsi="Book Antiqua"/>
        </w:rPr>
        <w:t>右键，</w:t>
      </w:r>
      <w:r w:rsidR="0038524B" w:rsidRPr="009615FD">
        <w:rPr>
          <w:rFonts w:ascii="Book Antiqua" w:hAnsi="Book Antiqua"/>
        </w:rPr>
        <w:t>如图</w:t>
      </w:r>
      <w:r w:rsidR="0038524B" w:rsidRPr="009615FD">
        <w:rPr>
          <w:rFonts w:ascii="Book Antiqua" w:hAnsi="Book Antiqua"/>
        </w:rPr>
        <w:t>5-3-2</w:t>
      </w:r>
      <w:r w:rsidR="0038524B" w:rsidRPr="009615FD">
        <w:rPr>
          <w:rFonts w:ascii="Book Antiqua" w:hAnsi="Book Antiqua"/>
        </w:rPr>
        <w:t>所示，会有两个选项，其中单击</w:t>
      </w:r>
      <w:r w:rsidR="0038524B" w:rsidRPr="009615FD">
        <w:rPr>
          <w:rFonts w:ascii="Book Antiqua" w:hAnsi="Book Antiqua"/>
          <w:bdr w:val="single" w:sz="4" w:space="0" w:color="auto"/>
          <w:shd w:val="pct15" w:color="auto" w:fill="FFFFFF"/>
        </w:rPr>
        <w:t>复制该腿</w:t>
      </w:r>
      <w:r w:rsidR="0038524B" w:rsidRPr="009615FD">
        <w:rPr>
          <w:rFonts w:ascii="Book Antiqua" w:hAnsi="Book Antiqua"/>
        </w:rPr>
        <w:t>按钮，即可在该界面复制出一笔相同的期权合约进行定价，单击</w:t>
      </w:r>
      <w:r w:rsidR="0038524B" w:rsidRPr="009615FD">
        <w:rPr>
          <w:rFonts w:ascii="Book Antiqua" w:hAnsi="Book Antiqua"/>
          <w:bdr w:val="single" w:sz="4" w:space="0" w:color="auto"/>
          <w:shd w:val="pct15" w:color="auto" w:fill="FFFFFF"/>
        </w:rPr>
        <w:t>删除该腿</w:t>
      </w:r>
      <w:r w:rsidR="0038524B" w:rsidRPr="009615FD">
        <w:rPr>
          <w:rFonts w:ascii="Book Antiqua" w:hAnsi="Book Antiqua"/>
        </w:rPr>
        <w:t>按钮，即可在此页面删除该腿的定价。</w:t>
      </w:r>
    </w:p>
    <w:p w14:paraId="6750AB86" w14:textId="6402C198" w:rsidR="00BE0DFC" w:rsidRPr="009615FD" w:rsidRDefault="00BE0DFC" w:rsidP="00BE0DFC">
      <w:pPr>
        <w:rPr>
          <w:rFonts w:ascii="Book Antiqua" w:hAnsi="Book Antiqua"/>
        </w:rPr>
      </w:pPr>
      <w:r w:rsidRPr="009615FD">
        <w:rPr>
          <w:rFonts w:ascii="Book Antiqua" w:hAnsi="Book Antiqua"/>
          <w:noProof/>
        </w:rPr>
        <w:lastRenderedPageBreak/>
        <w:drawing>
          <wp:inline distT="0" distB="0" distL="0" distR="0" wp14:anchorId="016EBB31" wp14:editId="047B3295">
            <wp:extent cx="5274310" cy="55835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583555"/>
                    </a:xfrm>
                    <a:prstGeom prst="rect">
                      <a:avLst/>
                    </a:prstGeom>
                  </pic:spPr>
                </pic:pic>
              </a:graphicData>
            </a:graphic>
          </wp:inline>
        </w:drawing>
      </w:r>
    </w:p>
    <w:p w14:paraId="58C9C7B9" w14:textId="7022F332" w:rsidR="0038524B" w:rsidRPr="009615FD" w:rsidRDefault="0038524B" w:rsidP="0036431F">
      <w:pPr>
        <w:jc w:val="center"/>
        <w:rPr>
          <w:rFonts w:ascii="Book Antiqua" w:hAnsi="Book Antiqua"/>
        </w:rPr>
      </w:pPr>
      <w:r w:rsidRPr="009615FD">
        <w:rPr>
          <w:rFonts w:ascii="Book Antiqua" w:hAnsi="Book Antiqua"/>
        </w:rPr>
        <w:t>图</w:t>
      </w:r>
      <w:r w:rsidRPr="009615FD">
        <w:rPr>
          <w:rFonts w:ascii="Book Antiqua" w:hAnsi="Book Antiqua"/>
        </w:rPr>
        <w:t xml:space="preserve"> 5-3-2</w:t>
      </w:r>
    </w:p>
    <w:p w14:paraId="5015D6B2" w14:textId="213E02BA" w:rsidR="00BE0DFC" w:rsidRPr="009615FD" w:rsidRDefault="00BE0DFC" w:rsidP="00BE0DFC">
      <w:pPr>
        <w:rPr>
          <w:rFonts w:ascii="Book Antiqua" w:hAnsi="Book Antiqua"/>
        </w:rPr>
      </w:pPr>
      <w:r w:rsidRPr="009615FD">
        <w:rPr>
          <w:rFonts w:ascii="Book Antiqua" w:hAnsi="Book Antiqua"/>
        </w:rPr>
        <w:t>在试定价中可进行定价环境的选择，如图</w:t>
      </w:r>
      <w:r w:rsidRPr="009615FD">
        <w:rPr>
          <w:rFonts w:ascii="Book Antiqua" w:hAnsi="Book Antiqua"/>
        </w:rPr>
        <w:t>5-3-</w:t>
      </w:r>
      <w:r w:rsidR="0038524B" w:rsidRPr="009615FD">
        <w:rPr>
          <w:rFonts w:ascii="Book Antiqua" w:hAnsi="Book Antiqua"/>
        </w:rPr>
        <w:t>3</w:t>
      </w:r>
      <w:r w:rsidRPr="009615FD">
        <w:rPr>
          <w:rFonts w:ascii="Book Antiqua" w:hAnsi="Book Antiqua"/>
        </w:rPr>
        <w:t>所示，系统中设立</w:t>
      </w:r>
      <w:r w:rsidRPr="009615FD">
        <w:rPr>
          <w:rFonts w:ascii="Book Antiqua" w:hAnsi="Book Antiqua"/>
        </w:rPr>
        <w:t>6</w:t>
      </w:r>
      <w:r w:rsidRPr="009615FD">
        <w:rPr>
          <w:rFonts w:ascii="Book Antiqua" w:hAnsi="Book Antiqua"/>
        </w:rPr>
        <w:t>套波动率的曲面，根据所需进行波动率曲面的选择，并进行定价</w:t>
      </w:r>
    </w:p>
    <w:p w14:paraId="2D632882" w14:textId="77777777" w:rsidR="00BE0DFC" w:rsidRPr="009615FD" w:rsidRDefault="00BE0DFC" w:rsidP="00403373">
      <w:pPr>
        <w:rPr>
          <w:rFonts w:ascii="Book Antiqua" w:hAnsi="Book Antiqua"/>
        </w:rPr>
      </w:pPr>
    </w:p>
    <w:p w14:paraId="7BB94013" w14:textId="569BA9B7" w:rsidR="0089367D" w:rsidRPr="009615FD" w:rsidRDefault="0089367D" w:rsidP="0089367D">
      <w:pPr>
        <w:rPr>
          <w:rFonts w:ascii="Book Antiqua" w:hAnsi="Book Antiqua"/>
        </w:rPr>
      </w:pPr>
      <w:r w:rsidRPr="009615FD">
        <w:rPr>
          <w:rFonts w:ascii="Book Antiqua" w:hAnsi="Book Antiqua"/>
          <w:noProof/>
        </w:rPr>
        <w:lastRenderedPageBreak/>
        <w:drawing>
          <wp:inline distT="0" distB="0" distL="0" distR="0" wp14:anchorId="0EF2705F" wp14:editId="2860586B">
            <wp:extent cx="5274310" cy="25590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59050"/>
                    </a:xfrm>
                    <a:prstGeom prst="rect">
                      <a:avLst/>
                    </a:prstGeom>
                  </pic:spPr>
                </pic:pic>
              </a:graphicData>
            </a:graphic>
          </wp:inline>
        </w:drawing>
      </w:r>
    </w:p>
    <w:p w14:paraId="2F47D73F" w14:textId="2F6AFEB2" w:rsidR="00EA6841" w:rsidRPr="009615FD" w:rsidRDefault="0089367D" w:rsidP="00AB2E55">
      <w:pPr>
        <w:jc w:val="center"/>
        <w:rPr>
          <w:rFonts w:ascii="Book Antiqua" w:hAnsi="Book Antiqua"/>
        </w:rPr>
      </w:pPr>
      <w:r w:rsidRPr="009615FD">
        <w:rPr>
          <w:rFonts w:ascii="Book Antiqua" w:hAnsi="Book Antiqua"/>
        </w:rPr>
        <w:t>图</w:t>
      </w:r>
      <w:r w:rsidRPr="009615FD">
        <w:rPr>
          <w:rFonts w:ascii="Book Antiqua" w:hAnsi="Book Antiqua"/>
        </w:rPr>
        <w:t xml:space="preserve"> 5-3-</w:t>
      </w:r>
      <w:r w:rsidR="0038524B" w:rsidRPr="009615FD">
        <w:rPr>
          <w:rFonts w:ascii="Book Antiqua" w:hAnsi="Book Antiqua"/>
        </w:rPr>
        <w:t>3</w:t>
      </w:r>
    </w:p>
    <w:p w14:paraId="37DCA2AE" w14:textId="63EA4230" w:rsidR="0089367D" w:rsidRPr="009615FD" w:rsidRDefault="0089367D" w:rsidP="0089367D">
      <w:pPr>
        <w:rPr>
          <w:rFonts w:ascii="Book Antiqua" w:hAnsi="Book Antiqua"/>
          <w:b/>
        </w:rPr>
      </w:pPr>
      <w:r w:rsidRPr="009615FD">
        <w:rPr>
          <w:rFonts w:ascii="Book Antiqua" w:hAnsi="Book Antiqua"/>
          <w:b/>
        </w:rPr>
        <w:t>定价结果：</w:t>
      </w:r>
    </w:p>
    <w:tbl>
      <w:tblPr>
        <w:tblW w:w="8220" w:type="dxa"/>
        <w:tblLook w:val="04A0" w:firstRow="1" w:lastRow="0" w:firstColumn="1" w:lastColumn="0" w:noHBand="0" w:noVBand="1"/>
      </w:tblPr>
      <w:tblGrid>
        <w:gridCol w:w="1580"/>
        <w:gridCol w:w="1780"/>
        <w:gridCol w:w="4860"/>
      </w:tblGrid>
      <w:tr w:rsidR="00704855" w:rsidRPr="009615FD" w14:paraId="03B392DD" w14:textId="77777777" w:rsidTr="00704855">
        <w:trPr>
          <w:trHeight w:val="330"/>
        </w:trPr>
        <w:tc>
          <w:tcPr>
            <w:tcW w:w="158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70FACE8" w14:textId="77777777" w:rsidR="00704855" w:rsidRPr="009615FD" w:rsidRDefault="00704855" w:rsidP="00704855">
            <w:pPr>
              <w:widowControl/>
              <w:jc w:val="left"/>
              <w:rPr>
                <w:rFonts w:ascii="Book Antiqua" w:hAnsi="Book Antiqua" w:cs="宋体"/>
                <w:b/>
                <w:bCs/>
                <w:kern w:val="0"/>
                <w:sz w:val="22"/>
              </w:rPr>
            </w:pPr>
            <w:r w:rsidRPr="009615FD">
              <w:rPr>
                <w:rFonts w:ascii="Book Antiqua" w:hAnsi="Book Antiqua" w:cs="宋体"/>
                <w:b/>
                <w:bCs/>
                <w:kern w:val="0"/>
                <w:sz w:val="22"/>
              </w:rPr>
              <w:t>序号</w:t>
            </w:r>
          </w:p>
        </w:tc>
        <w:tc>
          <w:tcPr>
            <w:tcW w:w="1780" w:type="dxa"/>
            <w:tcBorders>
              <w:top w:val="single" w:sz="4" w:space="0" w:color="auto"/>
              <w:left w:val="nil"/>
              <w:bottom w:val="single" w:sz="4" w:space="0" w:color="auto"/>
              <w:right w:val="single" w:sz="4" w:space="0" w:color="auto"/>
            </w:tcBorders>
            <w:shd w:val="clear" w:color="000000" w:fill="BFBFBF"/>
            <w:vAlign w:val="center"/>
            <w:hideMark/>
          </w:tcPr>
          <w:p w14:paraId="4F69067D" w14:textId="77777777" w:rsidR="00704855" w:rsidRPr="009615FD" w:rsidRDefault="00704855" w:rsidP="00704855">
            <w:pPr>
              <w:widowControl/>
              <w:jc w:val="left"/>
              <w:rPr>
                <w:rFonts w:ascii="Book Antiqua" w:hAnsi="Book Antiqua" w:cs="Segoe UI"/>
                <w:b/>
                <w:bCs/>
                <w:kern w:val="0"/>
                <w:sz w:val="22"/>
              </w:rPr>
            </w:pPr>
            <w:r w:rsidRPr="009615FD">
              <w:rPr>
                <w:rFonts w:ascii="Book Antiqua" w:hAnsi="Book Antiqua" w:cs="Segoe UI"/>
                <w:b/>
                <w:bCs/>
                <w:kern w:val="0"/>
                <w:sz w:val="22"/>
              </w:rPr>
              <w:t>名称</w:t>
            </w:r>
          </w:p>
        </w:tc>
        <w:tc>
          <w:tcPr>
            <w:tcW w:w="4860" w:type="dxa"/>
            <w:tcBorders>
              <w:top w:val="single" w:sz="4" w:space="0" w:color="auto"/>
              <w:left w:val="nil"/>
              <w:bottom w:val="single" w:sz="4" w:space="0" w:color="auto"/>
              <w:right w:val="single" w:sz="4" w:space="0" w:color="auto"/>
            </w:tcBorders>
            <w:shd w:val="clear" w:color="000000" w:fill="BFBFBF"/>
            <w:vAlign w:val="center"/>
            <w:hideMark/>
          </w:tcPr>
          <w:p w14:paraId="0B2ACAD2" w14:textId="77777777" w:rsidR="00704855" w:rsidRPr="009615FD" w:rsidRDefault="00704855" w:rsidP="00704855">
            <w:pPr>
              <w:widowControl/>
              <w:jc w:val="left"/>
              <w:rPr>
                <w:rFonts w:ascii="Book Antiqua" w:hAnsi="Book Antiqua" w:cs="Segoe UI"/>
                <w:b/>
                <w:bCs/>
                <w:kern w:val="0"/>
                <w:sz w:val="22"/>
              </w:rPr>
            </w:pPr>
            <w:r w:rsidRPr="009615FD">
              <w:rPr>
                <w:rFonts w:ascii="Book Antiqua" w:hAnsi="Book Antiqua" w:cs="Segoe UI"/>
                <w:b/>
                <w:bCs/>
                <w:kern w:val="0"/>
                <w:sz w:val="22"/>
              </w:rPr>
              <w:t>备注</w:t>
            </w:r>
          </w:p>
        </w:tc>
      </w:tr>
      <w:tr w:rsidR="00704855" w:rsidRPr="009615FD" w14:paraId="212E1CCF"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1B15E115"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1</w:t>
            </w:r>
          </w:p>
        </w:tc>
        <w:tc>
          <w:tcPr>
            <w:tcW w:w="1780" w:type="dxa"/>
            <w:tcBorders>
              <w:top w:val="nil"/>
              <w:left w:val="nil"/>
              <w:bottom w:val="single" w:sz="4" w:space="0" w:color="auto"/>
              <w:right w:val="single" w:sz="4" w:space="0" w:color="auto"/>
            </w:tcBorders>
            <w:shd w:val="clear" w:color="auto" w:fill="auto"/>
            <w:hideMark/>
          </w:tcPr>
          <w:p w14:paraId="3168B055"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价格</w:t>
            </w:r>
          </w:p>
        </w:tc>
        <w:tc>
          <w:tcPr>
            <w:tcW w:w="4860" w:type="dxa"/>
            <w:tcBorders>
              <w:top w:val="nil"/>
              <w:left w:val="nil"/>
              <w:bottom w:val="single" w:sz="4" w:space="0" w:color="auto"/>
              <w:right w:val="single" w:sz="4" w:space="0" w:color="auto"/>
            </w:tcBorders>
            <w:shd w:val="clear" w:color="auto" w:fill="auto"/>
            <w:hideMark/>
          </w:tcPr>
          <w:p w14:paraId="18416E38"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期权估值</w:t>
            </w:r>
          </w:p>
        </w:tc>
      </w:tr>
      <w:tr w:rsidR="00704855" w:rsidRPr="009615FD" w14:paraId="3F65627B"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0113E91A"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2</w:t>
            </w:r>
          </w:p>
        </w:tc>
        <w:tc>
          <w:tcPr>
            <w:tcW w:w="1780" w:type="dxa"/>
            <w:tcBorders>
              <w:top w:val="nil"/>
              <w:left w:val="nil"/>
              <w:bottom w:val="single" w:sz="4" w:space="0" w:color="auto"/>
              <w:right w:val="single" w:sz="4" w:space="0" w:color="auto"/>
            </w:tcBorders>
            <w:shd w:val="clear" w:color="auto" w:fill="auto"/>
            <w:hideMark/>
          </w:tcPr>
          <w:p w14:paraId="73E22AE3"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百分比价格</w:t>
            </w:r>
          </w:p>
        </w:tc>
        <w:tc>
          <w:tcPr>
            <w:tcW w:w="4860" w:type="dxa"/>
            <w:tcBorders>
              <w:top w:val="nil"/>
              <w:left w:val="nil"/>
              <w:bottom w:val="single" w:sz="4" w:space="0" w:color="auto"/>
              <w:right w:val="single" w:sz="4" w:space="0" w:color="auto"/>
            </w:tcBorders>
            <w:shd w:val="clear" w:color="auto" w:fill="auto"/>
            <w:hideMark/>
          </w:tcPr>
          <w:p w14:paraId="46943942"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价格</w:t>
            </w:r>
            <w:r w:rsidRPr="009615FD">
              <w:rPr>
                <w:rFonts w:ascii="Book Antiqua" w:hAnsi="Book Antiqua" w:cs="Segoe UI"/>
                <w:color w:val="000000"/>
                <w:kern w:val="0"/>
                <w:sz w:val="22"/>
              </w:rPr>
              <w:t>/</w:t>
            </w:r>
            <w:r w:rsidRPr="009615FD">
              <w:rPr>
                <w:rFonts w:ascii="Book Antiqua" w:hAnsi="Book Antiqua" w:cs="Segoe UI"/>
                <w:color w:val="000000"/>
                <w:kern w:val="0"/>
                <w:sz w:val="22"/>
              </w:rPr>
              <w:t>名义本金</w:t>
            </w:r>
          </w:p>
        </w:tc>
      </w:tr>
      <w:tr w:rsidR="00704855" w:rsidRPr="009615FD" w14:paraId="6901BBE2"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2F7FE9CB"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3</w:t>
            </w:r>
          </w:p>
        </w:tc>
        <w:tc>
          <w:tcPr>
            <w:tcW w:w="1780" w:type="dxa"/>
            <w:tcBorders>
              <w:top w:val="nil"/>
              <w:left w:val="nil"/>
              <w:bottom w:val="single" w:sz="4" w:space="0" w:color="auto"/>
              <w:right w:val="single" w:sz="4" w:space="0" w:color="auto"/>
            </w:tcBorders>
            <w:shd w:val="clear" w:color="auto" w:fill="auto"/>
            <w:hideMark/>
          </w:tcPr>
          <w:p w14:paraId="5938D3CE" w14:textId="77777777" w:rsidR="00704855" w:rsidRPr="009615FD" w:rsidRDefault="00704855" w:rsidP="00704855">
            <w:pPr>
              <w:widowControl/>
              <w:jc w:val="left"/>
              <w:rPr>
                <w:rFonts w:ascii="Book Antiqua" w:hAnsi="Book Antiqua" w:cs="宋体"/>
                <w:color w:val="000000"/>
                <w:kern w:val="0"/>
                <w:sz w:val="22"/>
              </w:rPr>
            </w:pPr>
            <w:proofErr w:type="spellStart"/>
            <w:r w:rsidRPr="009615FD">
              <w:rPr>
                <w:rFonts w:ascii="Book Antiqua" w:hAnsi="Book Antiqua" w:cs="宋体"/>
                <w:color w:val="000000"/>
                <w:kern w:val="0"/>
                <w:sz w:val="22"/>
              </w:rPr>
              <w:t>std</w:t>
            </w:r>
            <w:proofErr w:type="spellEnd"/>
            <w:r w:rsidRPr="009615FD">
              <w:rPr>
                <w:rFonts w:ascii="Book Antiqua" w:hAnsi="Book Antiqua" w:cs="宋体"/>
                <w:color w:val="000000"/>
                <w:kern w:val="0"/>
                <w:sz w:val="22"/>
              </w:rPr>
              <w:t xml:space="preserve"> delta</w:t>
            </w:r>
          </w:p>
        </w:tc>
        <w:tc>
          <w:tcPr>
            <w:tcW w:w="4860" w:type="dxa"/>
            <w:tcBorders>
              <w:top w:val="nil"/>
              <w:left w:val="nil"/>
              <w:bottom w:val="single" w:sz="4" w:space="0" w:color="auto"/>
              <w:right w:val="single" w:sz="4" w:space="0" w:color="auto"/>
            </w:tcBorders>
            <w:shd w:val="clear" w:color="auto" w:fill="auto"/>
            <w:hideMark/>
          </w:tcPr>
          <w:p w14:paraId="7422757A"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单份期权的</w:t>
            </w:r>
            <w:r w:rsidRPr="009615FD">
              <w:rPr>
                <w:rFonts w:ascii="Book Antiqua" w:hAnsi="Book Antiqua" w:cs="宋体"/>
                <w:color w:val="000000"/>
                <w:kern w:val="0"/>
                <w:sz w:val="22"/>
              </w:rPr>
              <w:t>delta</w:t>
            </w:r>
            <w:r w:rsidRPr="009615FD">
              <w:rPr>
                <w:rFonts w:ascii="Book Antiqua" w:hAnsi="Book Antiqua" w:cs="宋体"/>
                <w:color w:val="000000"/>
                <w:kern w:val="0"/>
                <w:sz w:val="22"/>
              </w:rPr>
              <w:t>值</w:t>
            </w:r>
          </w:p>
        </w:tc>
      </w:tr>
      <w:tr w:rsidR="00704855" w:rsidRPr="009615FD" w14:paraId="63920925"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0291C2F8"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4</w:t>
            </w:r>
          </w:p>
        </w:tc>
        <w:tc>
          <w:tcPr>
            <w:tcW w:w="1780" w:type="dxa"/>
            <w:tcBorders>
              <w:top w:val="nil"/>
              <w:left w:val="nil"/>
              <w:bottom w:val="single" w:sz="4" w:space="0" w:color="auto"/>
              <w:right w:val="single" w:sz="4" w:space="0" w:color="auto"/>
            </w:tcBorders>
            <w:shd w:val="clear" w:color="auto" w:fill="auto"/>
            <w:hideMark/>
          </w:tcPr>
          <w:p w14:paraId="2CF14CDB"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delta</w:t>
            </w:r>
          </w:p>
        </w:tc>
        <w:tc>
          <w:tcPr>
            <w:tcW w:w="4860" w:type="dxa"/>
            <w:tcBorders>
              <w:top w:val="nil"/>
              <w:left w:val="nil"/>
              <w:bottom w:val="single" w:sz="4" w:space="0" w:color="auto"/>
              <w:right w:val="single" w:sz="4" w:space="0" w:color="auto"/>
            </w:tcBorders>
            <w:shd w:val="clear" w:color="auto" w:fill="auto"/>
            <w:hideMark/>
          </w:tcPr>
          <w:p w14:paraId="401E4035" w14:textId="77777777" w:rsidR="00704855" w:rsidRPr="009615FD" w:rsidRDefault="00704855" w:rsidP="00704855">
            <w:pPr>
              <w:widowControl/>
              <w:jc w:val="left"/>
              <w:rPr>
                <w:rFonts w:ascii="Book Antiqua" w:hAnsi="Book Antiqua" w:cs="Segoe UI"/>
                <w:color w:val="000000"/>
                <w:kern w:val="0"/>
                <w:sz w:val="22"/>
              </w:rPr>
            </w:pPr>
            <w:proofErr w:type="spellStart"/>
            <w:r w:rsidRPr="009615FD">
              <w:rPr>
                <w:rFonts w:ascii="Book Antiqua" w:hAnsi="Book Antiqua" w:cs="Segoe UI"/>
                <w:color w:val="000000"/>
                <w:kern w:val="0"/>
                <w:sz w:val="22"/>
              </w:rPr>
              <w:t>std</w:t>
            </w:r>
            <w:proofErr w:type="spellEnd"/>
            <w:r w:rsidRPr="009615FD">
              <w:rPr>
                <w:rFonts w:ascii="Book Antiqua" w:hAnsi="Book Antiqua" w:cs="Segoe UI"/>
                <w:color w:val="000000"/>
                <w:kern w:val="0"/>
                <w:sz w:val="22"/>
              </w:rPr>
              <w:t xml:space="preserve"> delta * quantity</w:t>
            </w:r>
          </w:p>
        </w:tc>
      </w:tr>
      <w:tr w:rsidR="00704855" w:rsidRPr="009615FD" w14:paraId="2FB30592"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7475ACC0"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5</w:t>
            </w:r>
          </w:p>
        </w:tc>
        <w:tc>
          <w:tcPr>
            <w:tcW w:w="1780" w:type="dxa"/>
            <w:tcBorders>
              <w:top w:val="nil"/>
              <w:left w:val="nil"/>
              <w:bottom w:val="single" w:sz="4" w:space="0" w:color="auto"/>
              <w:right w:val="single" w:sz="4" w:space="0" w:color="auto"/>
            </w:tcBorders>
            <w:shd w:val="clear" w:color="auto" w:fill="auto"/>
            <w:hideMark/>
          </w:tcPr>
          <w:p w14:paraId="6171398F" w14:textId="77777777" w:rsidR="00704855" w:rsidRPr="009615FD" w:rsidRDefault="00704855" w:rsidP="00704855">
            <w:pPr>
              <w:widowControl/>
              <w:jc w:val="left"/>
              <w:rPr>
                <w:rFonts w:ascii="Book Antiqua" w:hAnsi="Book Antiqua" w:cs="Segoe UI"/>
                <w:color w:val="000000"/>
                <w:kern w:val="0"/>
                <w:sz w:val="22"/>
              </w:rPr>
            </w:pPr>
            <w:proofErr w:type="spellStart"/>
            <w:r w:rsidRPr="009615FD">
              <w:rPr>
                <w:rFonts w:ascii="Book Antiqua" w:hAnsi="Book Antiqua" w:cs="Segoe UI"/>
                <w:color w:val="000000"/>
                <w:kern w:val="0"/>
                <w:sz w:val="22"/>
              </w:rPr>
              <w:t>delta_cash</w:t>
            </w:r>
            <w:proofErr w:type="spellEnd"/>
          </w:p>
        </w:tc>
        <w:tc>
          <w:tcPr>
            <w:tcW w:w="4860" w:type="dxa"/>
            <w:tcBorders>
              <w:top w:val="nil"/>
              <w:left w:val="nil"/>
              <w:bottom w:val="single" w:sz="4" w:space="0" w:color="auto"/>
              <w:right w:val="single" w:sz="4" w:space="0" w:color="auto"/>
            </w:tcBorders>
            <w:shd w:val="clear" w:color="auto" w:fill="auto"/>
            <w:hideMark/>
          </w:tcPr>
          <w:p w14:paraId="4FBA0DDF"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 xml:space="preserve">delta * </w:t>
            </w:r>
            <w:proofErr w:type="spellStart"/>
            <w:r w:rsidRPr="009615FD">
              <w:rPr>
                <w:rFonts w:ascii="Book Antiqua" w:hAnsi="Book Antiqua" w:cs="Segoe UI"/>
                <w:color w:val="000000"/>
                <w:kern w:val="0"/>
                <w:sz w:val="22"/>
              </w:rPr>
              <w:t>underlyerPrice</w:t>
            </w:r>
            <w:proofErr w:type="spellEnd"/>
          </w:p>
        </w:tc>
      </w:tr>
      <w:tr w:rsidR="00704855" w:rsidRPr="009615FD" w14:paraId="588F01AF" w14:textId="77777777" w:rsidTr="00704855">
        <w:trPr>
          <w:trHeight w:val="810"/>
        </w:trPr>
        <w:tc>
          <w:tcPr>
            <w:tcW w:w="1580" w:type="dxa"/>
            <w:tcBorders>
              <w:top w:val="nil"/>
              <w:left w:val="single" w:sz="4" w:space="0" w:color="auto"/>
              <w:bottom w:val="single" w:sz="4" w:space="0" w:color="auto"/>
              <w:right w:val="single" w:sz="4" w:space="0" w:color="auto"/>
            </w:tcBorders>
            <w:shd w:val="clear" w:color="auto" w:fill="auto"/>
            <w:hideMark/>
          </w:tcPr>
          <w:p w14:paraId="01E9788D"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6</w:t>
            </w:r>
          </w:p>
        </w:tc>
        <w:tc>
          <w:tcPr>
            <w:tcW w:w="1780" w:type="dxa"/>
            <w:tcBorders>
              <w:top w:val="nil"/>
              <w:left w:val="nil"/>
              <w:bottom w:val="single" w:sz="4" w:space="0" w:color="auto"/>
              <w:right w:val="single" w:sz="4" w:space="0" w:color="auto"/>
            </w:tcBorders>
            <w:shd w:val="clear" w:color="auto" w:fill="auto"/>
            <w:hideMark/>
          </w:tcPr>
          <w:p w14:paraId="74C269C6"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gamma</w:t>
            </w:r>
          </w:p>
        </w:tc>
        <w:tc>
          <w:tcPr>
            <w:tcW w:w="4860" w:type="dxa"/>
            <w:tcBorders>
              <w:top w:val="nil"/>
              <w:left w:val="nil"/>
              <w:bottom w:val="single" w:sz="4" w:space="0" w:color="auto"/>
              <w:right w:val="single" w:sz="4" w:space="0" w:color="auto"/>
            </w:tcBorders>
            <w:shd w:val="clear" w:color="auto" w:fill="auto"/>
            <w:hideMark/>
          </w:tcPr>
          <w:p w14:paraId="6160C5BE"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Gamma</w:t>
            </w:r>
            <w:r w:rsidRPr="009615FD">
              <w:rPr>
                <w:rFonts w:ascii="Book Antiqua" w:hAnsi="Book Antiqua" w:cs="宋体"/>
                <w:color w:val="000000"/>
                <w:kern w:val="0"/>
                <w:sz w:val="22"/>
              </w:rPr>
              <w:t>代表基础价格水平变动</w:t>
            </w:r>
            <w:r w:rsidRPr="009615FD">
              <w:rPr>
                <w:rFonts w:ascii="Book Antiqua" w:hAnsi="Book Antiqua" w:cs="宋体"/>
                <w:color w:val="000000"/>
                <w:kern w:val="0"/>
                <w:sz w:val="22"/>
              </w:rPr>
              <w:t>1</w:t>
            </w:r>
            <w:r w:rsidRPr="009615FD">
              <w:rPr>
                <w:rFonts w:ascii="Book Antiqua" w:hAnsi="Book Antiqua" w:cs="宋体"/>
                <w:color w:val="000000"/>
                <w:kern w:val="0"/>
                <w:sz w:val="22"/>
              </w:rPr>
              <w:t>个百分点，上方的</w:t>
            </w:r>
            <w:r w:rsidRPr="009615FD">
              <w:rPr>
                <w:rFonts w:ascii="Book Antiqua" w:hAnsi="Book Antiqua" w:cs="宋体"/>
                <w:color w:val="000000"/>
                <w:kern w:val="0"/>
                <w:sz w:val="22"/>
              </w:rPr>
              <w:t>delta</w:t>
            </w:r>
            <w:r w:rsidRPr="009615FD">
              <w:rPr>
                <w:rFonts w:ascii="Book Antiqua" w:hAnsi="Book Antiqua" w:cs="宋体"/>
                <w:color w:val="000000"/>
                <w:kern w:val="0"/>
                <w:sz w:val="22"/>
              </w:rPr>
              <w:t>值变动多少（具体希腊值的定义见第九章）</w:t>
            </w:r>
          </w:p>
        </w:tc>
      </w:tr>
      <w:tr w:rsidR="00704855" w:rsidRPr="009615FD" w14:paraId="5AD9217C" w14:textId="77777777" w:rsidTr="00704855">
        <w:trPr>
          <w:trHeight w:val="330"/>
        </w:trPr>
        <w:tc>
          <w:tcPr>
            <w:tcW w:w="1580" w:type="dxa"/>
            <w:tcBorders>
              <w:top w:val="nil"/>
              <w:left w:val="single" w:sz="4" w:space="0" w:color="auto"/>
              <w:bottom w:val="single" w:sz="4" w:space="0" w:color="auto"/>
              <w:right w:val="single" w:sz="4" w:space="0" w:color="auto"/>
            </w:tcBorders>
            <w:shd w:val="clear" w:color="auto" w:fill="auto"/>
            <w:hideMark/>
          </w:tcPr>
          <w:p w14:paraId="0140737D"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7</w:t>
            </w:r>
          </w:p>
        </w:tc>
        <w:tc>
          <w:tcPr>
            <w:tcW w:w="1780" w:type="dxa"/>
            <w:tcBorders>
              <w:top w:val="nil"/>
              <w:left w:val="nil"/>
              <w:bottom w:val="single" w:sz="4" w:space="0" w:color="auto"/>
              <w:right w:val="single" w:sz="4" w:space="0" w:color="auto"/>
            </w:tcBorders>
            <w:shd w:val="clear" w:color="auto" w:fill="auto"/>
            <w:hideMark/>
          </w:tcPr>
          <w:p w14:paraId="209B3EE1" w14:textId="77777777" w:rsidR="00704855" w:rsidRPr="009615FD" w:rsidRDefault="00704855" w:rsidP="00704855">
            <w:pPr>
              <w:widowControl/>
              <w:jc w:val="left"/>
              <w:rPr>
                <w:rFonts w:ascii="Book Antiqua" w:hAnsi="Book Antiqua" w:cs="Segoe UI"/>
                <w:color w:val="000000"/>
                <w:kern w:val="0"/>
                <w:sz w:val="22"/>
              </w:rPr>
            </w:pPr>
            <w:proofErr w:type="spellStart"/>
            <w:r w:rsidRPr="009615FD">
              <w:rPr>
                <w:rFonts w:ascii="Book Antiqua" w:hAnsi="Book Antiqua" w:cs="Segoe UI"/>
                <w:color w:val="000000"/>
                <w:kern w:val="0"/>
                <w:sz w:val="22"/>
              </w:rPr>
              <w:t>gamma_cash</w:t>
            </w:r>
            <w:proofErr w:type="spellEnd"/>
          </w:p>
        </w:tc>
        <w:tc>
          <w:tcPr>
            <w:tcW w:w="4860" w:type="dxa"/>
            <w:tcBorders>
              <w:top w:val="nil"/>
              <w:left w:val="nil"/>
              <w:bottom w:val="single" w:sz="4" w:space="0" w:color="auto"/>
              <w:right w:val="single" w:sz="4" w:space="0" w:color="auto"/>
            </w:tcBorders>
            <w:shd w:val="clear" w:color="auto" w:fill="auto"/>
            <w:hideMark/>
          </w:tcPr>
          <w:p w14:paraId="7EC8079E"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gamma cash=gamma * S * S / 100</w:t>
            </w:r>
          </w:p>
        </w:tc>
      </w:tr>
      <w:tr w:rsidR="00704855" w:rsidRPr="009615FD" w14:paraId="49D06965" w14:textId="77777777" w:rsidTr="00704855">
        <w:trPr>
          <w:trHeight w:val="810"/>
        </w:trPr>
        <w:tc>
          <w:tcPr>
            <w:tcW w:w="1580" w:type="dxa"/>
            <w:tcBorders>
              <w:top w:val="nil"/>
              <w:left w:val="single" w:sz="4" w:space="0" w:color="auto"/>
              <w:bottom w:val="single" w:sz="4" w:space="0" w:color="auto"/>
              <w:right w:val="single" w:sz="4" w:space="0" w:color="auto"/>
            </w:tcBorders>
            <w:shd w:val="clear" w:color="auto" w:fill="auto"/>
            <w:hideMark/>
          </w:tcPr>
          <w:p w14:paraId="56E675A0"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8</w:t>
            </w:r>
          </w:p>
        </w:tc>
        <w:tc>
          <w:tcPr>
            <w:tcW w:w="1780" w:type="dxa"/>
            <w:tcBorders>
              <w:top w:val="nil"/>
              <w:left w:val="nil"/>
              <w:bottom w:val="single" w:sz="4" w:space="0" w:color="auto"/>
              <w:right w:val="single" w:sz="4" w:space="0" w:color="auto"/>
            </w:tcBorders>
            <w:shd w:val="clear" w:color="auto" w:fill="auto"/>
            <w:hideMark/>
          </w:tcPr>
          <w:p w14:paraId="623B6453" w14:textId="77777777" w:rsidR="00704855" w:rsidRPr="009615FD" w:rsidRDefault="00704855" w:rsidP="00704855">
            <w:pPr>
              <w:widowControl/>
              <w:jc w:val="left"/>
              <w:rPr>
                <w:rFonts w:ascii="Book Antiqua" w:hAnsi="Book Antiqua" w:cs="Segoe UI"/>
                <w:color w:val="000000"/>
                <w:kern w:val="0"/>
                <w:sz w:val="22"/>
              </w:rPr>
            </w:pPr>
            <w:proofErr w:type="spellStart"/>
            <w:r w:rsidRPr="009615FD">
              <w:rPr>
                <w:rFonts w:ascii="Book Antiqua" w:hAnsi="Book Antiqua" w:cs="Segoe UI"/>
                <w:color w:val="000000"/>
                <w:kern w:val="0"/>
                <w:sz w:val="22"/>
              </w:rPr>
              <w:t>vega</w:t>
            </w:r>
            <w:proofErr w:type="spellEnd"/>
          </w:p>
        </w:tc>
        <w:tc>
          <w:tcPr>
            <w:tcW w:w="4860" w:type="dxa"/>
            <w:tcBorders>
              <w:top w:val="nil"/>
              <w:left w:val="nil"/>
              <w:bottom w:val="single" w:sz="4" w:space="0" w:color="auto"/>
              <w:right w:val="single" w:sz="4" w:space="0" w:color="auto"/>
            </w:tcBorders>
            <w:shd w:val="clear" w:color="auto" w:fill="auto"/>
            <w:vAlign w:val="bottom"/>
            <w:hideMark/>
          </w:tcPr>
          <w:p w14:paraId="1B849EE5"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Vega</w:t>
            </w:r>
            <w:r w:rsidRPr="009615FD">
              <w:rPr>
                <w:rFonts w:ascii="Book Antiqua" w:hAnsi="Book Antiqua" w:cs="宋体"/>
                <w:color w:val="000000"/>
                <w:kern w:val="0"/>
                <w:sz w:val="22"/>
              </w:rPr>
              <w:t>代表隐含波动率每变动</w:t>
            </w:r>
            <w:r w:rsidRPr="009615FD">
              <w:rPr>
                <w:rFonts w:ascii="Book Antiqua" w:hAnsi="Book Antiqua" w:cs="宋体"/>
                <w:color w:val="000000"/>
                <w:kern w:val="0"/>
                <w:sz w:val="22"/>
              </w:rPr>
              <w:t>1</w:t>
            </w:r>
            <w:r w:rsidRPr="009615FD">
              <w:rPr>
                <w:rFonts w:ascii="Book Antiqua" w:hAnsi="Book Antiqua" w:cs="宋体"/>
                <w:color w:val="000000"/>
                <w:kern w:val="0"/>
                <w:sz w:val="22"/>
              </w:rPr>
              <w:t>个百分点，期权合约货币价格变动值（具体希腊值的定义见第九章）</w:t>
            </w:r>
          </w:p>
        </w:tc>
      </w:tr>
      <w:tr w:rsidR="00704855" w:rsidRPr="009615FD" w14:paraId="0097E409" w14:textId="77777777" w:rsidTr="00704855">
        <w:trPr>
          <w:trHeight w:val="810"/>
        </w:trPr>
        <w:tc>
          <w:tcPr>
            <w:tcW w:w="1580" w:type="dxa"/>
            <w:tcBorders>
              <w:top w:val="nil"/>
              <w:left w:val="single" w:sz="4" w:space="0" w:color="auto"/>
              <w:bottom w:val="single" w:sz="4" w:space="0" w:color="auto"/>
              <w:right w:val="single" w:sz="4" w:space="0" w:color="auto"/>
            </w:tcBorders>
            <w:shd w:val="clear" w:color="auto" w:fill="auto"/>
            <w:hideMark/>
          </w:tcPr>
          <w:p w14:paraId="5B6815FD"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9</w:t>
            </w:r>
          </w:p>
        </w:tc>
        <w:tc>
          <w:tcPr>
            <w:tcW w:w="1780" w:type="dxa"/>
            <w:tcBorders>
              <w:top w:val="nil"/>
              <w:left w:val="nil"/>
              <w:bottom w:val="single" w:sz="4" w:space="0" w:color="auto"/>
              <w:right w:val="single" w:sz="4" w:space="0" w:color="auto"/>
            </w:tcBorders>
            <w:shd w:val="clear" w:color="auto" w:fill="auto"/>
            <w:hideMark/>
          </w:tcPr>
          <w:p w14:paraId="432083FF"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theta</w:t>
            </w:r>
          </w:p>
        </w:tc>
        <w:tc>
          <w:tcPr>
            <w:tcW w:w="4860" w:type="dxa"/>
            <w:tcBorders>
              <w:top w:val="nil"/>
              <w:left w:val="nil"/>
              <w:bottom w:val="single" w:sz="4" w:space="0" w:color="auto"/>
              <w:right w:val="single" w:sz="4" w:space="0" w:color="auto"/>
            </w:tcBorders>
            <w:shd w:val="clear" w:color="auto" w:fill="auto"/>
            <w:vAlign w:val="bottom"/>
            <w:hideMark/>
          </w:tcPr>
          <w:p w14:paraId="5174957E"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Theta</w:t>
            </w:r>
            <w:r w:rsidRPr="009615FD">
              <w:rPr>
                <w:rFonts w:ascii="Book Antiqua" w:hAnsi="Book Antiqua" w:cs="宋体"/>
                <w:color w:val="000000"/>
                <w:kern w:val="0"/>
                <w:sz w:val="22"/>
              </w:rPr>
              <w:t>代表距离到期日每邻近</w:t>
            </w:r>
            <w:r w:rsidRPr="009615FD">
              <w:rPr>
                <w:rFonts w:ascii="Book Antiqua" w:hAnsi="Book Antiqua" w:cs="宋体"/>
                <w:color w:val="000000"/>
                <w:kern w:val="0"/>
                <w:sz w:val="22"/>
              </w:rPr>
              <w:t>1</w:t>
            </w:r>
            <w:r w:rsidRPr="009615FD">
              <w:rPr>
                <w:rFonts w:ascii="Book Antiqua" w:hAnsi="Book Antiqua" w:cs="宋体"/>
                <w:color w:val="000000"/>
                <w:kern w:val="0"/>
                <w:sz w:val="22"/>
              </w:rPr>
              <w:t>天（此处默认一年</w:t>
            </w:r>
            <w:r w:rsidRPr="009615FD">
              <w:rPr>
                <w:rFonts w:ascii="Book Antiqua" w:hAnsi="Book Antiqua" w:cs="宋体"/>
                <w:color w:val="000000"/>
                <w:kern w:val="0"/>
                <w:sz w:val="22"/>
              </w:rPr>
              <w:t>365</w:t>
            </w:r>
            <w:r w:rsidRPr="009615FD">
              <w:rPr>
                <w:rFonts w:ascii="Book Antiqua" w:hAnsi="Book Antiqua" w:cs="宋体"/>
                <w:color w:val="000000"/>
                <w:kern w:val="0"/>
                <w:sz w:val="22"/>
              </w:rPr>
              <w:t>天，期权合约货币价格变动值（具体希腊值的定义见第九章）</w:t>
            </w:r>
          </w:p>
        </w:tc>
      </w:tr>
      <w:tr w:rsidR="00704855" w:rsidRPr="009615FD" w14:paraId="621DAB9E" w14:textId="77777777" w:rsidTr="00704855">
        <w:trPr>
          <w:trHeight w:val="540"/>
        </w:trPr>
        <w:tc>
          <w:tcPr>
            <w:tcW w:w="1580" w:type="dxa"/>
            <w:tcBorders>
              <w:top w:val="nil"/>
              <w:left w:val="single" w:sz="4" w:space="0" w:color="auto"/>
              <w:bottom w:val="single" w:sz="4" w:space="0" w:color="auto"/>
              <w:right w:val="single" w:sz="4" w:space="0" w:color="auto"/>
            </w:tcBorders>
            <w:shd w:val="clear" w:color="auto" w:fill="auto"/>
            <w:hideMark/>
          </w:tcPr>
          <w:p w14:paraId="5E13D7E7" w14:textId="77777777" w:rsidR="00704855" w:rsidRPr="009615FD" w:rsidRDefault="00704855" w:rsidP="00704855">
            <w:pPr>
              <w:widowControl/>
              <w:jc w:val="left"/>
              <w:rPr>
                <w:rFonts w:ascii="Book Antiqua" w:hAnsi="Book Antiqua" w:cs="Segoe UI"/>
                <w:color w:val="000000"/>
                <w:kern w:val="0"/>
                <w:sz w:val="22"/>
              </w:rPr>
            </w:pPr>
            <w:r w:rsidRPr="009615FD">
              <w:rPr>
                <w:rFonts w:ascii="Book Antiqua" w:hAnsi="Book Antiqua" w:cs="Segoe UI"/>
                <w:color w:val="000000"/>
                <w:kern w:val="0"/>
                <w:sz w:val="22"/>
              </w:rPr>
              <w:t>10</w:t>
            </w:r>
          </w:p>
        </w:tc>
        <w:tc>
          <w:tcPr>
            <w:tcW w:w="1780" w:type="dxa"/>
            <w:tcBorders>
              <w:top w:val="nil"/>
              <w:left w:val="nil"/>
              <w:bottom w:val="single" w:sz="4" w:space="0" w:color="auto"/>
              <w:right w:val="single" w:sz="4" w:space="0" w:color="auto"/>
            </w:tcBorders>
            <w:shd w:val="clear" w:color="auto" w:fill="auto"/>
            <w:hideMark/>
          </w:tcPr>
          <w:p w14:paraId="3A4EA052" w14:textId="77777777" w:rsidR="00704855" w:rsidRPr="009615FD" w:rsidRDefault="00704855" w:rsidP="00704855">
            <w:pPr>
              <w:widowControl/>
              <w:jc w:val="left"/>
              <w:rPr>
                <w:rFonts w:ascii="Book Antiqua" w:hAnsi="Book Antiqua" w:cs="Segoe UI"/>
                <w:color w:val="000000"/>
                <w:kern w:val="0"/>
                <w:sz w:val="22"/>
              </w:rPr>
            </w:pPr>
            <w:proofErr w:type="spellStart"/>
            <w:r w:rsidRPr="009615FD">
              <w:rPr>
                <w:rFonts w:ascii="Book Antiqua" w:hAnsi="Book Antiqua" w:cs="Segoe UI"/>
                <w:color w:val="000000"/>
                <w:kern w:val="0"/>
                <w:sz w:val="22"/>
              </w:rPr>
              <w:t>rho_r</w:t>
            </w:r>
            <w:proofErr w:type="spellEnd"/>
          </w:p>
        </w:tc>
        <w:tc>
          <w:tcPr>
            <w:tcW w:w="4860" w:type="dxa"/>
            <w:tcBorders>
              <w:top w:val="nil"/>
              <w:left w:val="nil"/>
              <w:bottom w:val="single" w:sz="4" w:space="0" w:color="auto"/>
              <w:right w:val="single" w:sz="4" w:space="0" w:color="auto"/>
            </w:tcBorders>
            <w:shd w:val="clear" w:color="auto" w:fill="auto"/>
            <w:vAlign w:val="bottom"/>
            <w:hideMark/>
          </w:tcPr>
          <w:p w14:paraId="75694234" w14:textId="77777777" w:rsidR="00704855" w:rsidRPr="009615FD" w:rsidRDefault="00704855" w:rsidP="00704855">
            <w:pPr>
              <w:widowControl/>
              <w:jc w:val="left"/>
              <w:rPr>
                <w:rFonts w:ascii="Book Antiqua" w:hAnsi="Book Antiqua" w:cs="宋体"/>
                <w:color w:val="000000"/>
                <w:kern w:val="0"/>
                <w:sz w:val="22"/>
              </w:rPr>
            </w:pPr>
            <w:r w:rsidRPr="009615FD">
              <w:rPr>
                <w:rFonts w:ascii="Book Antiqua" w:hAnsi="Book Antiqua" w:cs="宋体"/>
                <w:color w:val="000000"/>
                <w:kern w:val="0"/>
                <w:sz w:val="22"/>
              </w:rPr>
              <w:t>Rho</w:t>
            </w:r>
            <w:r w:rsidRPr="009615FD">
              <w:rPr>
                <w:rFonts w:ascii="Book Antiqua" w:hAnsi="Book Antiqua" w:cs="宋体"/>
                <w:color w:val="000000"/>
                <w:kern w:val="0"/>
                <w:sz w:val="22"/>
              </w:rPr>
              <w:t>代表利率每变动</w:t>
            </w:r>
            <w:r w:rsidRPr="009615FD">
              <w:rPr>
                <w:rFonts w:ascii="Book Antiqua" w:hAnsi="Book Antiqua" w:cs="宋体"/>
                <w:color w:val="000000"/>
                <w:kern w:val="0"/>
                <w:sz w:val="22"/>
              </w:rPr>
              <w:t>1</w:t>
            </w:r>
            <w:r w:rsidRPr="009615FD">
              <w:rPr>
                <w:rFonts w:ascii="Book Antiqua" w:hAnsi="Book Antiqua" w:cs="宋体"/>
                <w:color w:val="000000"/>
                <w:kern w:val="0"/>
                <w:sz w:val="22"/>
              </w:rPr>
              <w:t>个百分点，期权合约货币价格变动值（具体希腊值的定义见第九章）</w:t>
            </w:r>
          </w:p>
        </w:tc>
      </w:tr>
    </w:tbl>
    <w:p w14:paraId="2CFA04AE" w14:textId="4CF71A13" w:rsidR="0089367D" w:rsidRPr="009615FD" w:rsidRDefault="0089367D" w:rsidP="00403373">
      <w:pPr>
        <w:rPr>
          <w:rFonts w:ascii="Book Antiqua" w:hAnsi="Book Antiqua"/>
          <w:b/>
        </w:rPr>
      </w:pPr>
    </w:p>
    <w:p w14:paraId="57ED635A" w14:textId="1B06600A" w:rsidR="00FD5F78" w:rsidRPr="009615FD" w:rsidRDefault="00FD5F78" w:rsidP="00FD5F78">
      <w:pPr>
        <w:pStyle w:val="2"/>
        <w:numPr>
          <w:ilvl w:val="1"/>
          <w:numId w:val="13"/>
        </w:numPr>
        <w:rPr>
          <w:rFonts w:ascii="Book Antiqua" w:hAnsi="Book Antiqua"/>
        </w:rPr>
      </w:pPr>
      <w:bookmarkStart w:id="87" w:name="_Toc8158129"/>
      <w:r w:rsidRPr="009615FD">
        <w:rPr>
          <w:rFonts w:ascii="Book Antiqua" w:hAnsi="Book Antiqua"/>
        </w:rPr>
        <w:t>事件提醒</w:t>
      </w:r>
      <w:bookmarkEnd w:id="87"/>
    </w:p>
    <w:p w14:paraId="196796EE" w14:textId="77777777" w:rsidR="003F6798" w:rsidRPr="009615FD" w:rsidRDefault="003F6798" w:rsidP="003F6798">
      <w:pPr>
        <w:spacing w:line="360" w:lineRule="auto"/>
        <w:rPr>
          <w:rFonts w:ascii="Book Antiqua" w:hAnsi="Book Antiqua"/>
          <w:b/>
        </w:rPr>
      </w:pPr>
      <w:r w:rsidRPr="009615FD">
        <w:rPr>
          <w:rFonts w:ascii="Book Antiqua" w:hAnsi="Book Antiqua"/>
          <w:b/>
          <w:highlight w:val="lightGray"/>
        </w:rPr>
        <w:t>功能介绍</w:t>
      </w:r>
    </w:p>
    <w:p w14:paraId="3615ED05" w14:textId="792C86CF" w:rsidR="003F6798" w:rsidRPr="009615FD" w:rsidRDefault="003F6798" w:rsidP="003F6798">
      <w:pPr>
        <w:rPr>
          <w:rFonts w:ascii="Book Antiqua" w:hAnsi="Book Antiqua"/>
        </w:rPr>
      </w:pPr>
      <w:r w:rsidRPr="009615FD">
        <w:rPr>
          <w:rFonts w:ascii="Book Antiqua" w:hAnsi="Book Antiqua"/>
        </w:rPr>
        <w:tab/>
      </w:r>
      <w:r w:rsidRPr="009615FD">
        <w:rPr>
          <w:rFonts w:ascii="Book Antiqua" w:hAnsi="Book Antiqua"/>
        </w:rPr>
        <w:t>通过【事件提醒】界面，客户可查看</w:t>
      </w:r>
      <w:r w:rsidR="00632D05" w:rsidRPr="009615FD">
        <w:rPr>
          <w:rFonts w:ascii="Book Antiqua" w:hAnsi="Book Antiqua"/>
        </w:rPr>
        <w:t>未来可能发生的交易生命周期事件</w:t>
      </w:r>
      <w:r w:rsidRPr="009615FD">
        <w:rPr>
          <w:rFonts w:ascii="Book Antiqua" w:hAnsi="Book Antiqua"/>
        </w:rPr>
        <w:t>。</w:t>
      </w:r>
    </w:p>
    <w:p w14:paraId="0232BA61" w14:textId="77777777" w:rsidR="003F6798" w:rsidRPr="009615FD" w:rsidRDefault="003F6798" w:rsidP="003F6798">
      <w:pPr>
        <w:rPr>
          <w:rFonts w:ascii="Book Antiqua" w:hAnsi="Book Antiqua"/>
          <w:b/>
        </w:rPr>
      </w:pPr>
      <w:r w:rsidRPr="009615FD">
        <w:rPr>
          <w:rFonts w:ascii="Book Antiqua" w:hAnsi="Book Antiqua"/>
          <w:b/>
          <w:highlight w:val="lightGray"/>
        </w:rPr>
        <w:t>操作说明</w:t>
      </w:r>
    </w:p>
    <w:p w14:paraId="62EA8082" w14:textId="4D8DB68D" w:rsidR="003F6798" w:rsidRPr="009615FD" w:rsidRDefault="003F6798" w:rsidP="003F6798">
      <w:pPr>
        <w:pStyle w:val="3"/>
        <w:numPr>
          <w:ilvl w:val="2"/>
          <w:numId w:val="13"/>
        </w:numPr>
        <w:rPr>
          <w:rFonts w:ascii="Book Antiqua" w:hAnsi="Book Antiqua"/>
        </w:rPr>
      </w:pPr>
      <w:bookmarkStart w:id="88" w:name="_Toc8158130"/>
      <w:r w:rsidRPr="009615FD">
        <w:rPr>
          <w:rFonts w:ascii="Book Antiqua" w:hAnsi="Book Antiqua"/>
        </w:rPr>
        <w:lastRenderedPageBreak/>
        <w:t>以列表的形式进行事件的展示</w:t>
      </w:r>
      <w:bookmarkEnd w:id="88"/>
    </w:p>
    <w:p w14:paraId="5E9F1EA5" w14:textId="33F36EAC" w:rsidR="003F6798" w:rsidRPr="009615FD" w:rsidRDefault="003F6798" w:rsidP="003F6798">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【事件提醒】界面，如图</w:t>
      </w:r>
      <w:r w:rsidRPr="009615FD">
        <w:rPr>
          <w:rFonts w:ascii="Book Antiqua" w:hAnsi="Book Antiqua"/>
        </w:rPr>
        <w:t>5-4-1</w:t>
      </w:r>
      <w:r w:rsidRPr="009615FD">
        <w:rPr>
          <w:rFonts w:ascii="Book Antiqua" w:hAnsi="Book Antiqua"/>
        </w:rPr>
        <w:t>所示，选择日期区间，并选择</w:t>
      </w:r>
      <w:r w:rsidRPr="009615FD">
        <w:rPr>
          <w:rFonts w:ascii="Book Antiqua" w:hAnsi="Book Antiqua"/>
          <w:bdr w:val="single" w:sz="4" w:space="0" w:color="auto"/>
          <w:shd w:val="pct15" w:color="auto" w:fill="FFFFFF"/>
        </w:rPr>
        <w:t>事件类型</w:t>
      </w:r>
      <w:r w:rsidRPr="009615FD">
        <w:rPr>
          <w:rFonts w:ascii="Book Antiqua" w:hAnsi="Book Antiqua"/>
        </w:rPr>
        <w:t>选项框（全部、到期、敲出、支付、观察）中选择状态，点击上方的</w:t>
      </w:r>
      <w:r w:rsidRPr="009615FD">
        <w:rPr>
          <w:rFonts w:ascii="Book Antiqua" w:hAnsi="Book Antiqua"/>
          <w:bdr w:val="single" w:sz="4" w:space="0" w:color="auto"/>
          <w:shd w:val="pct15" w:color="auto" w:fill="FFFFFF"/>
        </w:rPr>
        <w:t>搜索</w:t>
      </w:r>
      <w:r w:rsidRPr="009615FD">
        <w:rPr>
          <w:rFonts w:ascii="Book Antiqua" w:hAnsi="Book Antiqua"/>
        </w:rPr>
        <w:t>按钮，即可展现该区间内系统中所有的期权将会发生的事件，点击</w:t>
      </w:r>
      <w:r w:rsidRPr="009615FD">
        <w:rPr>
          <w:rFonts w:ascii="Book Antiqua" w:hAnsi="Book Antiqua"/>
          <w:bdr w:val="single" w:sz="4" w:space="0" w:color="auto"/>
          <w:shd w:val="pct15" w:color="auto" w:fill="FFFFFF"/>
        </w:rPr>
        <w:t>重置</w:t>
      </w:r>
      <w:r w:rsidRPr="009615FD">
        <w:rPr>
          <w:rFonts w:ascii="Book Antiqua" w:hAnsi="Book Antiqua"/>
        </w:rPr>
        <w:t>按钮，则会显示系统中</w:t>
      </w:r>
      <w:r w:rsidR="00632D05" w:rsidRPr="009615FD">
        <w:rPr>
          <w:rFonts w:ascii="Book Antiqua" w:hAnsi="Book Antiqua"/>
        </w:rPr>
        <w:t>默认</w:t>
      </w:r>
      <w:r w:rsidR="00D511D1" w:rsidRPr="009615FD">
        <w:rPr>
          <w:rFonts w:ascii="Book Antiqua" w:hAnsi="Book Antiqua"/>
        </w:rPr>
        <w:t>时间</w:t>
      </w:r>
      <w:r w:rsidR="00632D05" w:rsidRPr="009615FD">
        <w:rPr>
          <w:rFonts w:ascii="Book Antiqua" w:hAnsi="Book Antiqua"/>
        </w:rPr>
        <w:t>区间内</w:t>
      </w:r>
      <w:r w:rsidRPr="009615FD">
        <w:rPr>
          <w:rFonts w:ascii="Book Antiqua" w:hAnsi="Book Antiqua"/>
        </w:rPr>
        <w:t>所有的期权事件；</w:t>
      </w:r>
    </w:p>
    <w:p w14:paraId="3832DE9E" w14:textId="2F40525C" w:rsidR="003F6798" w:rsidRPr="009615FD" w:rsidRDefault="003F6798" w:rsidP="003F6798">
      <w:pPr>
        <w:rPr>
          <w:rFonts w:ascii="Book Antiqua" w:hAnsi="Book Antiqua"/>
        </w:rPr>
      </w:pPr>
      <w:r w:rsidRPr="009615FD">
        <w:rPr>
          <w:rFonts w:ascii="Book Antiqua" w:hAnsi="Book Antiqua"/>
          <w:noProof/>
        </w:rPr>
        <w:drawing>
          <wp:inline distT="0" distB="0" distL="0" distR="0" wp14:anchorId="3D68CE6D" wp14:editId="7475818E">
            <wp:extent cx="5274310" cy="264858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48585"/>
                    </a:xfrm>
                    <a:prstGeom prst="rect">
                      <a:avLst/>
                    </a:prstGeom>
                  </pic:spPr>
                </pic:pic>
              </a:graphicData>
            </a:graphic>
          </wp:inline>
        </w:drawing>
      </w:r>
    </w:p>
    <w:p w14:paraId="51A44E17" w14:textId="7E81D3CA" w:rsidR="003F6798" w:rsidRPr="009615FD" w:rsidRDefault="003F6798" w:rsidP="003F6798">
      <w:pPr>
        <w:jc w:val="center"/>
        <w:rPr>
          <w:rFonts w:ascii="Book Antiqua" w:hAnsi="Book Antiqua"/>
        </w:rPr>
      </w:pPr>
      <w:r w:rsidRPr="009615FD">
        <w:rPr>
          <w:rFonts w:ascii="Book Antiqua" w:hAnsi="Book Antiqua"/>
        </w:rPr>
        <w:t>图</w:t>
      </w:r>
      <w:r w:rsidRPr="009615FD">
        <w:rPr>
          <w:rFonts w:ascii="Book Antiqua" w:hAnsi="Book Antiqua"/>
        </w:rPr>
        <w:t xml:space="preserve"> 5-4-1</w:t>
      </w:r>
    </w:p>
    <w:p w14:paraId="14E4B947" w14:textId="5A1F8208" w:rsidR="003F6798" w:rsidRPr="009615FD" w:rsidRDefault="003F6798" w:rsidP="003F6798">
      <w:pPr>
        <w:pStyle w:val="3"/>
        <w:numPr>
          <w:ilvl w:val="2"/>
          <w:numId w:val="13"/>
        </w:numPr>
        <w:rPr>
          <w:rFonts w:ascii="Book Antiqua" w:hAnsi="Book Antiqua"/>
        </w:rPr>
      </w:pPr>
      <w:bookmarkStart w:id="89" w:name="_Toc8158131"/>
      <w:r w:rsidRPr="009615FD">
        <w:rPr>
          <w:rFonts w:ascii="Book Antiqua" w:hAnsi="Book Antiqua"/>
        </w:rPr>
        <w:t>以日历的形式进行事件的展示</w:t>
      </w:r>
      <w:bookmarkEnd w:id="89"/>
    </w:p>
    <w:p w14:paraId="05CC629F" w14:textId="771C07D9" w:rsidR="003F6798" w:rsidRPr="009615FD" w:rsidRDefault="003F6798" w:rsidP="003F6798">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【事件提醒】界面，点击上方的</w:t>
      </w:r>
      <w:r w:rsidRPr="009615FD">
        <w:rPr>
          <w:rFonts w:ascii="Book Antiqua" w:hAnsi="Book Antiqua"/>
          <w:bdr w:val="single" w:sz="4" w:space="0" w:color="auto"/>
          <w:shd w:val="pct15" w:color="auto" w:fill="FFFFFF"/>
        </w:rPr>
        <w:t>以日历展示</w:t>
      </w:r>
      <w:r w:rsidRPr="009615FD">
        <w:rPr>
          <w:rFonts w:ascii="Book Antiqua" w:hAnsi="Book Antiqua"/>
        </w:rPr>
        <w:t>按钮，如图</w:t>
      </w:r>
      <w:r w:rsidRPr="009615FD">
        <w:rPr>
          <w:rFonts w:ascii="Book Antiqua" w:hAnsi="Book Antiqua"/>
        </w:rPr>
        <w:t>5-4-2</w:t>
      </w:r>
      <w:r w:rsidRPr="009615FD">
        <w:rPr>
          <w:rFonts w:ascii="Book Antiqua" w:hAnsi="Book Antiqua"/>
        </w:rPr>
        <w:t>所示，则可通过日历的形式展示各个交易日中会产生的期权事件；</w:t>
      </w:r>
    </w:p>
    <w:p w14:paraId="55A6F9C6" w14:textId="0965FAE9" w:rsidR="003F6798" w:rsidRPr="009615FD" w:rsidRDefault="003F6798" w:rsidP="003F6798">
      <w:pPr>
        <w:jc w:val="center"/>
        <w:rPr>
          <w:rFonts w:ascii="Book Antiqua" w:hAnsi="Book Antiqua"/>
        </w:rPr>
      </w:pPr>
      <w:r w:rsidRPr="009615FD">
        <w:rPr>
          <w:rFonts w:ascii="Book Antiqua" w:hAnsi="Book Antiqua"/>
          <w:noProof/>
        </w:rPr>
        <w:lastRenderedPageBreak/>
        <w:drawing>
          <wp:inline distT="0" distB="0" distL="0" distR="0" wp14:anchorId="02450257" wp14:editId="3FEBF4EA">
            <wp:extent cx="5274310" cy="301371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13710"/>
                    </a:xfrm>
                    <a:prstGeom prst="rect">
                      <a:avLst/>
                    </a:prstGeom>
                  </pic:spPr>
                </pic:pic>
              </a:graphicData>
            </a:graphic>
          </wp:inline>
        </w:drawing>
      </w:r>
    </w:p>
    <w:p w14:paraId="28575F7D" w14:textId="73D5B677" w:rsidR="003F6798" w:rsidRPr="009615FD" w:rsidRDefault="003F6798" w:rsidP="003F6798">
      <w:pPr>
        <w:jc w:val="center"/>
        <w:rPr>
          <w:rFonts w:ascii="Book Antiqua" w:hAnsi="Book Antiqua"/>
        </w:rPr>
      </w:pPr>
      <w:r w:rsidRPr="009615FD">
        <w:rPr>
          <w:rFonts w:ascii="Book Antiqua" w:hAnsi="Book Antiqua"/>
        </w:rPr>
        <w:t>图</w:t>
      </w:r>
      <w:r w:rsidRPr="009615FD">
        <w:rPr>
          <w:rFonts w:ascii="Book Antiqua" w:hAnsi="Book Antiqua"/>
        </w:rPr>
        <w:t xml:space="preserve"> 5-4-2</w:t>
      </w:r>
    </w:p>
    <w:p w14:paraId="098C63F1" w14:textId="4ECDE42F" w:rsidR="003F6798" w:rsidRPr="009615FD" w:rsidRDefault="00FD5F78" w:rsidP="003F6798">
      <w:pPr>
        <w:pStyle w:val="2"/>
        <w:numPr>
          <w:ilvl w:val="1"/>
          <w:numId w:val="13"/>
        </w:numPr>
        <w:rPr>
          <w:rFonts w:ascii="Book Antiqua" w:hAnsi="Book Antiqua"/>
        </w:rPr>
      </w:pPr>
      <w:bookmarkStart w:id="90" w:name="_Toc8158132"/>
      <w:r w:rsidRPr="009615FD">
        <w:rPr>
          <w:rFonts w:ascii="Book Antiqua" w:hAnsi="Book Antiqua"/>
        </w:rPr>
        <w:t>行情管理</w:t>
      </w:r>
      <w:bookmarkEnd w:id="90"/>
    </w:p>
    <w:p w14:paraId="7E09CE62" w14:textId="77777777" w:rsidR="0004381F" w:rsidRPr="009615FD" w:rsidRDefault="0004381F" w:rsidP="0004381F">
      <w:pPr>
        <w:spacing w:line="360" w:lineRule="auto"/>
        <w:rPr>
          <w:rFonts w:ascii="Book Antiqua" w:hAnsi="Book Antiqua"/>
          <w:b/>
        </w:rPr>
      </w:pPr>
      <w:r w:rsidRPr="009615FD">
        <w:rPr>
          <w:rFonts w:ascii="Book Antiqua" w:hAnsi="Book Antiqua"/>
          <w:b/>
          <w:highlight w:val="lightGray"/>
        </w:rPr>
        <w:t>功能介绍</w:t>
      </w:r>
    </w:p>
    <w:p w14:paraId="593F825B" w14:textId="3C3CA1F2" w:rsidR="0004381F" w:rsidRPr="009615FD" w:rsidRDefault="0004381F" w:rsidP="0004381F">
      <w:pPr>
        <w:rPr>
          <w:rFonts w:ascii="Book Antiqua" w:hAnsi="Book Antiqua"/>
        </w:rPr>
      </w:pPr>
      <w:r w:rsidRPr="009615FD">
        <w:rPr>
          <w:rFonts w:ascii="Book Antiqua" w:hAnsi="Book Antiqua"/>
        </w:rPr>
        <w:tab/>
      </w:r>
      <w:r w:rsidRPr="009615FD">
        <w:rPr>
          <w:rFonts w:ascii="Book Antiqua" w:hAnsi="Book Antiqua"/>
        </w:rPr>
        <w:t>通过【行情管理】界面，客户可查看系统中所有标的物的</w:t>
      </w:r>
      <w:r w:rsidR="00AB7900" w:rsidRPr="009615FD">
        <w:rPr>
          <w:rFonts w:ascii="Book Antiqua" w:hAnsi="Book Antiqua"/>
        </w:rPr>
        <w:t>行情，以及可</w:t>
      </w:r>
      <w:r w:rsidR="00632D05" w:rsidRPr="009615FD">
        <w:rPr>
          <w:rFonts w:ascii="Book Antiqua" w:hAnsi="Book Antiqua"/>
        </w:rPr>
        <w:t>创建</w:t>
      </w:r>
      <w:r w:rsidR="00AB7900" w:rsidRPr="009615FD">
        <w:rPr>
          <w:rFonts w:ascii="Book Antiqua" w:hAnsi="Book Antiqua"/>
        </w:rPr>
        <w:t>新的标的物</w:t>
      </w:r>
      <w:r w:rsidRPr="009615FD">
        <w:rPr>
          <w:rFonts w:ascii="Book Antiqua" w:hAnsi="Book Antiqua"/>
        </w:rPr>
        <w:t>。</w:t>
      </w:r>
    </w:p>
    <w:p w14:paraId="7478C787" w14:textId="77777777" w:rsidR="0004381F" w:rsidRPr="009615FD" w:rsidRDefault="0004381F" w:rsidP="0004381F">
      <w:pPr>
        <w:rPr>
          <w:rFonts w:ascii="Book Antiqua" w:hAnsi="Book Antiqua"/>
          <w:b/>
        </w:rPr>
      </w:pPr>
      <w:r w:rsidRPr="009615FD">
        <w:rPr>
          <w:rFonts w:ascii="Book Antiqua" w:hAnsi="Book Antiqua"/>
          <w:b/>
          <w:highlight w:val="lightGray"/>
        </w:rPr>
        <w:t>操作说明</w:t>
      </w:r>
    </w:p>
    <w:p w14:paraId="648D4E0E" w14:textId="41F6741F" w:rsidR="00AB7900" w:rsidRPr="009615FD" w:rsidRDefault="00AB7900" w:rsidP="00AB7900">
      <w:pPr>
        <w:pStyle w:val="3"/>
        <w:numPr>
          <w:ilvl w:val="2"/>
          <w:numId w:val="13"/>
        </w:numPr>
        <w:rPr>
          <w:rFonts w:ascii="Book Antiqua" w:hAnsi="Book Antiqua"/>
        </w:rPr>
      </w:pPr>
      <w:bookmarkStart w:id="91" w:name="_Toc8158133"/>
      <w:r w:rsidRPr="009615FD">
        <w:rPr>
          <w:rFonts w:ascii="Book Antiqua" w:hAnsi="Book Antiqua"/>
        </w:rPr>
        <w:t>查看标的物行情</w:t>
      </w:r>
      <w:bookmarkEnd w:id="91"/>
    </w:p>
    <w:p w14:paraId="26D1B23D" w14:textId="78C22071" w:rsidR="00AB7900" w:rsidRPr="009615FD" w:rsidRDefault="00AB7900" w:rsidP="00AB7900">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【行情管理】界面，如图</w:t>
      </w:r>
      <w:r w:rsidRPr="009615FD">
        <w:rPr>
          <w:rFonts w:ascii="Book Antiqua" w:hAnsi="Book Antiqua"/>
        </w:rPr>
        <w:t>5-5-1</w:t>
      </w:r>
      <w:r w:rsidRPr="009615FD">
        <w:rPr>
          <w:rFonts w:ascii="Book Antiqua" w:hAnsi="Book Antiqua"/>
        </w:rPr>
        <w:t>所示，点击上方</w:t>
      </w:r>
      <w:r w:rsidRPr="009615FD">
        <w:rPr>
          <w:rFonts w:ascii="Book Antiqua" w:hAnsi="Book Antiqua"/>
          <w:bdr w:val="single" w:sz="4" w:space="0" w:color="auto"/>
          <w:shd w:val="pct15" w:color="auto" w:fill="FFFFFF"/>
        </w:rPr>
        <w:t>标的物列表</w:t>
      </w:r>
      <w:r w:rsidRPr="009615FD">
        <w:rPr>
          <w:rFonts w:ascii="Book Antiqua" w:hAnsi="Book Antiqua"/>
        </w:rPr>
        <w:t>选项框，</w:t>
      </w:r>
      <w:r w:rsidR="00666C00" w:rsidRPr="009615FD">
        <w:rPr>
          <w:rFonts w:ascii="Book Antiqua" w:hAnsi="Book Antiqua"/>
        </w:rPr>
        <w:t>选择想要查看行情的标的物代码</w:t>
      </w:r>
      <w:r w:rsidR="00632D05" w:rsidRPr="009615FD">
        <w:rPr>
          <w:rFonts w:ascii="Book Antiqua" w:hAnsi="Book Antiqua"/>
        </w:rPr>
        <w:t>（可多选）</w:t>
      </w:r>
      <w:r w:rsidR="00666C00" w:rsidRPr="009615FD">
        <w:rPr>
          <w:rFonts w:ascii="Book Antiqua" w:hAnsi="Book Antiqua"/>
        </w:rPr>
        <w:t>，之后即可查看，如图</w:t>
      </w:r>
      <w:r w:rsidR="00666C00" w:rsidRPr="009615FD">
        <w:rPr>
          <w:rFonts w:ascii="Book Antiqua" w:hAnsi="Book Antiqua"/>
        </w:rPr>
        <w:t>5-5-2</w:t>
      </w:r>
      <w:r w:rsidR="00666C00" w:rsidRPr="009615FD">
        <w:rPr>
          <w:rFonts w:ascii="Book Antiqua" w:hAnsi="Book Antiqua"/>
        </w:rPr>
        <w:t>所示</w:t>
      </w:r>
      <w:r w:rsidR="00540AFA" w:rsidRPr="009615FD">
        <w:rPr>
          <w:rFonts w:ascii="Book Antiqua" w:hAnsi="Book Antiqua"/>
        </w:rPr>
        <w:t>，点击右侧</w:t>
      </w:r>
      <w:r w:rsidR="00540AFA" w:rsidRPr="009615FD">
        <w:rPr>
          <w:rFonts w:ascii="Book Antiqua" w:hAnsi="Book Antiqua"/>
          <w:bdr w:val="single" w:sz="4" w:space="0" w:color="auto"/>
          <w:shd w:val="pct15" w:color="auto" w:fill="FFFFFF"/>
        </w:rPr>
        <w:t>刷新</w:t>
      </w:r>
      <w:r w:rsidR="00540AFA" w:rsidRPr="009615FD">
        <w:rPr>
          <w:rFonts w:ascii="Book Antiqua" w:hAnsi="Book Antiqua"/>
        </w:rPr>
        <w:t>按钮，即可实时更新标的物的行情状态，点击右侧的</w:t>
      </w:r>
      <w:r w:rsidR="00540AFA" w:rsidRPr="009615FD">
        <w:rPr>
          <w:rFonts w:ascii="Book Antiqua" w:hAnsi="Book Antiqua"/>
          <w:bdr w:val="single" w:sz="4" w:space="0" w:color="auto"/>
          <w:shd w:val="pct15" w:color="auto" w:fill="FFFFFF"/>
        </w:rPr>
        <w:t>重置</w:t>
      </w:r>
      <w:r w:rsidR="00540AFA" w:rsidRPr="009615FD">
        <w:rPr>
          <w:rFonts w:ascii="Book Antiqua" w:hAnsi="Book Antiqua"/>
        </w:rPr>
        <w:t>按钮，即可展现系统中所有的标的物的行情状态。</w:t>
      </w:r>
    </w:p>
    <w:p w14:paraId="4BB7AF9F" w14:textId="52DA9790" w:rsidR="002D599B" w:rsidRPr="009615FD" w:rsidRDefault="00AB7900" w:rsidP="002D599B">
      <w:pPr>
        <w:rPr>
          <w:rFonts w:ascii="Book Antiqua" w:hAnsi="Book Antiqua"/>
        </w:rPr>
      </w:pPr>
      <w:r w:rsidRPr="009615FD">
        <w:rPr>
          <w:rFonts w:ascii="Book Antiqua" w:hAnsi="Book Antiqua"/>
          <w:noProof/>
        </w:rPr>
        <w:lastRenderedPageBreak/>
        <w:drawing>
          <wp:inline distT="0" distB="0" distL="0" distR="0" wp14:anchorId="02E79099" wp14:editId="10FC813B">
            <wp:extent cx="5274310" cy="27063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06370"/>
                    </a:xfrm>
                    <a:prstGeom prst="rect">
                      <a:avLst/>
                    </a:prstGeom>
                  </pic:spPr>
                </pic:pic>
              </a:graphicData>
            </a:graphic>
          </wp:inline>
        </w:drawing>
      </w:r>
    </w:p>
    <w:p w14:paraId="26F55D62" w14:textId="3AAA97D8" w:rsidR="00666C00" w:rsidRPr="009615FD" w:rsidRDefault="00666C00" w:rsidP="00666C00">
      <w:pPr>
        <w:jc w:val="center"/>
        <w:rPr>
          <w:rFonts w:ascii="Book Antiqua" w:hAnsi="Book Antiqua"/>
        </w:rPr>
      </w:pPr>
      <w:r w:rsidRPr="009615FD">
        <w:rPr>
          <w:rFonts w:ascii="Book Antiqua" w:hAnsi="Book Antiqua"/>
        </w:rPr>
        <w:t>图</w:t>
      </w:r>
      <w:r w:rsidRPr="009615FD">
        <w:rPr>
          <w:rFonts w:ascii="Book Antiqua" w:hAnsi="Book Antiqua"/>
        </w:rPr>
        <w:t xml:space="preserve"> 5-5-1</w:t>
      </w:r>
    </w:p>
    <w:p w14:paraId="2277556E" w14:textId="67ED217B" w:rsidR="00666C00" w:rsidRPr="009615FD" w:rsidRDefault="00666C00" w:rsidP="002D599B">
      <w:pPr>
        <w:rPr>
          <w:rFonts w:ascii="Book Antiqua" w:hAnsi="Book Antiqua"/>
        </w:rPr>
      </w:pPr>
      <w:r w:rsidRPr="009615FD">
        <w:rPr>
          <w:rFonts w:ascii="Book Antiqua" w:hAnsi="Book Antiqua"/>
          <w:noProof/>
        </w:rPr>
        <w:drawing>
          <wp:inline distT="0" distB="0" distL="0" distR="0" wp14:anchorId="2DA2218C" wp14:editId="4E5FF8DA">
            <wp:extent cx="5274310" cy="124142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41425"/>
                    </a:xfrm>
                    <a:prstGeom prst="rect">
                      <a:avLst/>
                    </a:prstGeom>
                  </pic:spPr>
                </pic:pic>
              </a:graphicData>
            </a:graphic>
          </wp:inline>
        </w:drawing>
      </w:r>
    </w:p>
    <w:p w14:paraId="0F2A61B3" w14:textId="59F2BB1B" w:rsidR="00666C00" w:rsidRPr="009615FD" w:rsidRDefault="00666C00" w:rsidP="00666C00">
      <w:pPr>
        <w:jc w:val="center"/>
        <w:rPr>
          <w:rFonts w:ascii="Book Antiqua" w:hAnsi="Book Antiqua"/>
        </w:rPr>
      </w:pPr>
      <w:r w:rsidRPr="009615FD">
        <w:rPr>
          <w:rFonts w:ascii="Book Antiqua" w:hAnsi="Book Antiqua"/>
        </w:rPr>
        <w:t>图</w:t>
      </w:r>
      <w:r w:rsidRPr="009615FD">
        <w:rPr>
          <w:rFonts w:ascii="Book Antiqua" w:hAnsi="Book Antiqua"/>
        </w:rPr>
        <w:t xml:space="preserve"> 5-5-2</w:t>
      </w:r>
    </w:p>
    <w:p w14:paraId="5A10DD14" w14:textId="4C38CF20" w:rsidR="00666C00" w:rsidRPr="009615FD" w:rsidRDefault="000E39AB" w:rsidP="002D599B">
      <w:pPr>
        <w:pStyle w:val="3"/>
        <w:numPr>
          <w:ilvl w:val="2"/>
          <w:numId w:val="13"/>
        </w:numPr>
        <w:rPr>
          <w:rFonts w:ascii="Book Antiqua" w:hAnsi="Book Antiqua"/>
        </w:rPr>
      </w:pPr>
      <w:bookmarkStart w:id="92" w:name="_Toc8158134"/>
      <w:r w:rsidRPr="009615FD">
        <w:rPr>
          <w:rFonts w:ascii="Book Antiqua" w:hAnsi="Book Antiqua"/>
        </w:rPr>
        <w:t>标的物</w:t>
      </w:r>
      <w:r w:rsidR="004924AE" w:rsidRPr="009615FD">
        <w:rPr>
          <w:rFonts w:ascii="Book Antiqua" w:hAnsi="Book Antiqua"/>
        </w:rPr>
        <w:t>的维护</w:t>
      </w:r>
      <w:bookmarkEnd w:id="92"/>
    </w:p>
    <w:p w14:paraId="0E10545D" w14:textId="5E87309B" w:rsidR="00C82C30" w:rsidRPr="009615FD" w:rsidRDefault="00C82C30" w:rsidP="00C82C30">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【行情管理】界面中，点击</w:t>
      </w:r>
      <w:r w:rsidRPr="009615FD">
        <w:rPr>
          <w:rFonts w:ascii="Book Antiqua" w:hAnsi="Book Antiqua"/>
          <w:bdr w:val="single" w:sz="4" w:space="0" w:color="auto"/>
          <w:shd w:val="pct15" w:color="auto" w:fill="FFFFFF"/>
        </w:rPr>
        <w:t>标的物管理</w:t>
      </w:r>
      <w:r w:rsidRPr="009615FD">
        <w:rPr>
          <w:rFonts w:ascii="Book Antiqua" w:hAnsi="Book Antiqua"/>
        </w:rPr>
        <w:t>按钮，如图</w:t>
      </w:r>
      <w:r w:rsidRPr="009615FD">
        <w:rPr>
          <w:rFonts w:ascii="Book Antiqua" w:hAnsi="Book Antiqua"/>
        </w:rPr>
        <w:t>5-5-3</w:t>
      </w:r>
      <w:r w:rsidRPr="009615FD">
        <w:rPr>
          <w:rFonts w:ascii="Book Antiqua" w:hAnsi="Book Antiqua"/>
        </w:rPr>
        <w:t>所示，</w:t>
      </w:r>
      <w:r w:rsidR="004924AE" w:rsidRPr="009615FD">
        <w:rPr>
          <w:rFonts w:ascii="Book Antiqua" w:hAnsi="Book Antiqua"/>
        </w:rPr>
        <w:t>即可进入标的物的维护界面。</w:t>
      </w:r>
    </w:p>
    <w:p w14:paraId="635FE6FB" w14:textId="03608D5E" w:rsidR="000E39AB" w:rsidRPr="009615FD" w:rsidRDefault="000E39AB" w:rsidP="002D599B">
      <w:pPr>
        <w:rPr>
          <w:rFonts w:ascii="Book Antiqua" w:hAnsi="Book Antiqua"/>
        </w:rPr>
      </w:pPr>
      <w:r w:rsidRPr="009615FD">
        <w:rPr>
          <w:rFonts w:ascii="Book Antiqua" w:hAnsi="Book Antiqua"/>
          <w:noProof/>
        </w:rPr>
        <w:drawing>
          <wp:inline distT="0" distB="0" distL="0" distR="0" wp14:anchorId="486263F2" wp14:editId="5E181448">
            <wp:extent cx="5274310" cy="1439545"/>
            <wp:effectExtent l="0" t="0" r="2540" b="825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39545"/>
                    </a:xfrm>
                    <a:prstGeom prst="rect">
                      <a:avLst/>
                    </a:prstGeom>
                  </pic:spPr>
                </pic:pic>
              </a:graphicData>
            </a:graphic>
          </wp:inline>
        </w:drawing>
      </w:r>
    </w:p>
    <w:p w14:paraId="2A1C0792" w14:textId="1D758994" w:rsidR="004924AE" w:rsidRPr="009615FD" w:rsidRDefault="004924AE" w:rsidP="004924AE">
      <w:pPr>
        <w:jc w:val="center"/>
        <w:rPr>
          <w:rFonts w:ascii="Book Antiqua" w:hAnsi="Book Antiqua"/>
        </w:rPr>
      </w:pPr>
      <w:r w:rsidRPr="009615FD">
        <w:rPr>
          <w:rFonts w:ascii="Book Antiqua" w:hAnsi="Book Antiqua"/>
        </w:rPr>
        <w:t>图</w:t>
      </w:r>
      <w:r w:rsidRPr="009615FD">
        <w:rPr>
          <w:rFonts w:ascii="Book Antiqua" w:hAnsi="Book Antiqua"/>
        </w:rPr>
        <w:t xml:space="preserve"> 5-5-3</w:t>
      </w:r>
    </w:p>
    <w:p w14:paraId="412BBE12" w14:textId="7D1D865F" w:rsidR="004924AE" w:rsidRPr="009615FD" w:rsidRDefault="004924AE" w:rsidP="004924AE">
      <w:pPr>
        <w:rPr>
          <w:rFonts w:ascii="Book Antiqua" w:hAnsi="Book Antiqua"/>
        </w:rPr>
      </w:pPr>
      <w:r w:rsidRPr="009615FD">
        <w:rPr>
          <w:rFonts w:ascii="Book Antiqua" w:hAnsi="Book Antiqua"/>
        </w:rPr>
        <w:t>并进入该界面后，点击左侧上方的</w:t>
      </w:r>
      <w:r w:rsidRPr="009615FD">
        <w:rPr>
          <w:rFonts w:ascii="Book Antiqua" w:hAnsi="Book Antiqua"/>
          <w:bdr w:val="single" w:sz="4" w:space="0" w:color="auto"/>
          <w:shd w:val="pct15" w:color="auto" w:fill="FFFFFF"/>
        </w:rPr>
        <w:t>新建标的物</w:t>
      </w:r>
      <w:r w:rsidRPr="009615FD">
        <w:rPr>
          <w:rFonts w:ascii="Book Antiqua" w:hAnsi="Book Antiqua"/>
        </w:rPr>
        <w:t>按钮，如图</w:t>
      </w:r>
      <w:r w:rsidRPr="009615FD">
        <w:rPr>
          <w:rFonts w:ascii="Book Antiqua" w:hAnsi="Book Antiqua"/>
        </w:rPr>
        <w:t>5-5-4</w:t>
      </w:r>
      <w:r w:rsidRPr="009615FD">
        <w:rPr>
          <w:rFonts w:ascii="Book Antiqua" w:hAnsi="Book Antiqua"/>
        </w:rPr>
        <w:t>所示，填写标的物信息，</w:t>
      </w:r>
      <w:r w:rsidR="00F05B2F" w:rsidRPr="009615FD">
        <w:rPr>
          <w:rFonts w:ascii="Book Antiqua" w:hAnsi="Book Antiqua"/>
        </w:rPr>
        <w:t>点击</w:t>
      </w:r>
      <w:r w:rsidR="00F05B2F" w:rsidRPr="009615FD">
        <w:rPr>
          <w:rFonts w:ascii="Book Antiqua" w:hAnsi="Book Antiqua"/>
          <w:bdr w:val="single" w:sz="4" w:space="0" w:color="auto"/>
          <w:shd w:val="pct15" w:color="auto" w:fill="FFFFFF"/>
        </w:rPr>
        <w:t>确认</w:t>
      </w:r>
      <w:r w:rsidR="00F05B2F" w:rsidRPr="009615FD">
        <w:rPr>
          <w:rFonts w:ascii="Book Antiqua" w:hAnsi="Book Antiqua"/>
        </w:rPr>
        <w:t>按钮即可完成新标的物的创建，点击</w:t>
      </w:r>
      <w:r w:rsidR="00F05B2F" w:rsidRPr="009615FD">
        <w:rPr>
          <w:rFonts w:ascii="Book Antiqua" w:hAnsi="Book Antiqua"/>
          <w:bdr w:val="single" w:sz="4" w:space="0" w:color="auto"/>
          <w:shd w:val="pct15" w:color="auto" w:fill="FFFFFF"/>
        </w:rPr>
        <w:t>取消</w:t>
      </w:r>
      <w:r w:rsidR="00F05B2F" w:rsidRPr="009615FD">
        <w:rPr>
          <w:rFonts w:ascii="Book Antiqua" w:hAnsi="Book Antiqua"/>
        </w:rPr>
        <w:t>按钮即可取消操作。</w:t>
      </w:r>
    </w:p>
    <w:p w14:paraId="7355E65D" w14:textId="7285B05B" w:rsidR="004924AE" w:rsidRPr="009615FD" w:rsidRDefault="004924AE" w:rsidP="004924AE">
      <w:pPr>
        <w:rPr>
          <w:rFonts w:ascii="Book Antiqua" w:hAnsi="Book Antiqua"/>
        </w:rPr>
      </w:pPr>
      <w:r w:rsidRPr="009615FD">
        <w:rPr>
          <w:rFonts w:ascii="Book Antiqua" w:hAnsi="Book Antiqua"/>
          <w:noProof/>
        </w:rPr>
        <w:lastRenderedPageBreak/>
        <w:drawing>
          <wp:inline distT="0" distB="0" distL="0" distR="0" wp14:anchorId="625B2A90" wp14:editId="65FB3DFB">
            <wp:extent cx="5274310" cy="2181225"/>
            <wp:effectExtent l="0" t="0" r="254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181225"/>
                    </a:xfrm>
                    <a:prstGeom prst="rect">
                      <a:avLst/>
                    </a:prstGeom>
                  </pic:spPr>
                </pic:pic>
              </a:graphicData>
            </a:graphic>
          </wp:inline>
        </w:drawing>
      </w:r>
    </w:p>
    <w:p w14:paraId="0DCB7BA9" w14:textId="5FAD3DB1" w:rsidR="004924AE" w:rsidRPr="009615FD" w:rsidRDefault="004924AE" w:rsidP="004924AE">
      <w:pPr>
        <w:jc w:val="center"/>
        <w:rPr>
          <w:rFonts w:ascii="Book Antiqua" w:hAnsi="Book Antiqua"/>
        </w:rPr>
      </w:pPr>
      <w:r w:rsidRPr="009615FD">
        <w:rPr>
          <w:rFonts w:ascii="Book Antiqua" w:hAnsi="Book Antiqua"/>
        </w:rPr>
        <w:t>图</w:t>
      </w:r>
      <w:r w:rsidRPr="009615FD">
        <w:rPr>
          <w:rFonts w:ascii="Book Antiqua" w:hAnsi="Book Antiqua"/>
        </w:rPr>
        <w:t xml:space="preserve"> 5-5-4</w:t>
      </w:r>
    </w:p>
    <w:p w14:paraId="14249E6C" w14:textId="552FB76A" w:rsidR="00F05B2F" w:rsidRPr="009615FD" w:rsidRDefault="00F05B2F" w:rsidP="00F05B2F">
      <w:pPr>
        <w:rPr>
          <w:rFonts w:ascii="Book Antiqua" w:hAnsi="Book Antiqua"/>
        </w:rPr>
      </w:pPr>
      <w:r w:rsidRPr="009615FD">
        <w:rPr>
          <w:rFonts w:ascii="Book Antiqua" w:hAnsi="Book Antiqua"/>
        </w:rPr>
        <w:t>针对现系统中所有的标的物，</w:t>
      </w:r>
      <w:r w:rsidR="009B65CE" w:rsidRPr="009615FD">
        <w:rPr>
          <w:rFonts w:ascii="Book Antiqua" w:hAnsi="Book Antiqua"/>
        </w:rPr>
        <w:t>如图</w:t>
      </w:r>
      <w:r w:rsidR="009B65CE" w:rsidRPr="009615FD">
        <w:rPr>
          <w:rFonts w:ascii="Book Antiqua" w:hAnsi="Book Antiqua"/>
        </w:rPr>
        <w:t>5-5-6</w:t>
      </w:r>
      <w:r w:rsidR="009B65CE" w:rsidRPr="009615FD">
        <w:rPr>
          <w:rFonts w:ascii="Book Antiqua" w:hAnsi="Book Antiqua"/>
        </w:rPr>
        <w:t>所示，</w:t>
      </w:r>
      <w:r w:rsidRPr="009615FD">
        <w:rPr>
          <w:rFonts w:ascii="Book Antiqua" w:hAnsi="Book Antiqua"/>
        </w:rPr>
        <w:t>点击右侧的</w:t>
      </w:r>
      <w:r w:rsidRPr="009615FD">
        <w:rPr>
          <w:rFonts w:ascii="Book Antiqua" w:hAnsi="Book Antiqua"/>
          <w:bdr w:val="single" w:sz="4" w:space="0" w:color="auto"/>
          <w:shd w:val="pct15" w:color="auto" w:fill="FFFFFF"/>
        </w:rPr>
        <w:t>删除</w:t>
      </w:r>
      <w:r w:rsidRPr="009615FD">
        <w:rPr>
          <w:rFonts w:ascii="Book Antiqua" w:hAnsi="Book Antiqua"/>
        </w:rPr>
        <w:t>按钮，即可完成该标的物的删除操作，</w:t>
      </w:r>
      <w:r w:rsidR="00FC5DFC" w:rsidRPr="009615FD">
        <w:rPr>
          <w:rFonts w:ascii="Book Antiqua" w:hAnsi="Book Antiqua"/>
        </w:rPr>
        <w:t>并点击右侧的</w:t>
      </w:r>
      <w:r w:rsidR="00FC5DFC" w:rsidRPr="009615FD">
        <w:rPr>
          <w:rFonts w:ascii="Book Antiqua" w:hAnsi="Book Antiqua"/>
          <w:bdr w:val="single" w:sz="4" w:space="0" w:color="auto"/>
          <w:shd w:val="pct15" w:color="auto" w:fill="FFFFFF"/>
        </w:rPr>
        <w:t>编辑</w:t>
      </w:r>
      <w:r w:rsidR="00FC5DFC" w:rsidRPr="009615FD">
        <w:rPr>
          <w:rFonts w:ascii="Book Antiqua" w:hAnsi="Book Antiqua"/>
        </w:rPr>
        <w:t>按钮，如图</w:t>
      </w:r>
      <w:r w:rsidR="00FC5DFC" w:rsidRPr="009615FD">
        <w:rPr>
          <w:rFonts w:ascii="Book Antiqua" w:hAnsi="Book Antiqua"/>
        </w:rPr>
        <w:t>5-5-7</w:t>
      </w:r>
      <w:r w:rsidR="00FC5DFC" w:rsidRPr="009615FD">
        <w:rPr>
          <w:rFonts w:ascii="Book Antiqua" w:hAnsi="Book Antiqua"/>
        </w:rPr>
        <w:t>所示，即可完成该标的物信息的维护。</w:t>
      </w:r>
    </w:p>
    <w:p w14:paraId="30126238" w14:textId="5297FC03" w:rsidR="00F05B2F" w:rsidRPr="009615FD" w:rsidRDefault="00F05B2F" w:rsidP="00F05B2F">
      <w:pPr>
        <w:rPr>
          <w:rFonts w:ascii="Book Antiqua" w:hAnsi="Book Antiqua"/>
        </w:rPr>
      </w:pPr>
      <w:r w:rsidRPr="009615FD">
        <w:rPr>
          <w:rFonts w:ascii="Book Antiqua" w:hAnsi="Book Antiqua"/>
          <w:noProof/>
        </w:rPr>
        <w:drawing>
          <wp:inline distT="0" distB="0" distL="0" distR="0" wp14:anchorId="4006AF9E" wp14:editId="18A145D8">
            <wp:extent cx="5274310" cy="2279650"/>
            <wp:effectExtent l="0" t="0" r="2540" b="635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79650"/>
                    </a:xfrm>
                    <a:prstGeom prst="rect">
                      <a:avLst/>
                    </a:prstGeom>
                  </pic:spPr>
                </pic:pic>
              </a:graphicData>
            </a:graphic>
          </wp:inline>
        </w:drawing>
      </w:r>
    </w:p>
    <w:p w14:paraId="2BABECA3" w14:textId="05CCF720" w:rsidR="009B65CE" w:rsidRPr="009615FD" w:rsidRDefault="009B65CE" w:rsidP="009B65CE">
      <w:pPr>
        <w:jc w:val="center"/>
        <w:rPr>
          <w:rFonts w:ascii="Book Antiqua" w:hAnsi="Book Antiqua"/>
        </w:rPr>
      </w:pPr>
      <w:r w:rsidRPr="009615FD">
        <w:rPr>
          <w:rFonts w:ascii="Book Antiqua" w:hAnsi="Book Antiqua"/>
        </w:rPr>
        <w:t>图</w:t>
      </w:r>
      <w:r w:rsidRPr="009615FD">
        <w:rPr>
          <w:rFonts w:ascii="Book Antiqua" w:hAnsi="Book Antiqua"/>
        </w:rPr>
        <w:t xml:space="preserve"> 5-5-6</w:t>
      </w:r>
    </w:p>
    <w:p w14:paraId="48D25EFC" w14:textId="229C4450" w:rsidR="009B65CE" w:rsidRPr="009615FD" w:rsidRDefault="009B65CE" w:rsidP="00F05B2F">
      <w:pPr>
        <w:rPr>
          <w:rFonts w:ascii="Book Antiqua" w:hAnsi="Book Antiqua"/>
        </w:rPr>
      </w:pPr>
      <w:r w:rsidRPr="009615FD">
        <w:rPr>
          <w:rFonts w:ascii="Book Antiqua" w:hAnsi="Book Antiqua"/>
          <w:noProof/>
        </w:rPr>
        <w:lastRenderedPageBreak/>
        <w:drawing>
          <wp:inline distT="0" distB="0" distL="0" distR="0" wp14:anchorId="461024AC" wp14:editId="3ACD26CA">
            <wp:extent cx="5274310" cy="30911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091180"/>
                    </a:xfrm>
                    <a:prstGeom prst="rect">
                      <a:avLst/>
                    </a:prstGeom>
                  </pic:spPr>
                </pic:pic>
              </a:graphicData>
            </a:graphic>
          </wp:inline>
        </w:drawing>
      </w:r>
    </w:p>
    <w:p w14:paraId="5FF56CA1" w14:textId="7CB4F66B" w:rsidR="00FC5DFC" w:rsidRPr="009615FD" w:rsidRDefault="00FC5DFC" w:rsidP="00FC5DFC">
      <w:pPr>
        <w:jc w:val="center"/>
        <w:rPr>
          <w:rFonts w:ascii="Book Antiqua" w:hAnsi="Book Antiqua"/>
        </w:rPr>
      </w:pPr>
      <w:r w:rsidRPr="009615FD">
        <w:rPr>
          <w:rFonts w:ascii="Book Antiqua" w:hAnsi="Book Antiqua"/>
        </w:rPr>
        <w:t>图</w:t>
      </w:r>
      <w:r w:rsidRPr="009615FD">
        <w:rPr>
          <w:rFonts w:ascii="Book Antiqua" w:hAnsi="Book Antiqua"/>
        </w:rPr>
        <w:t xml:space="preserve"> 5-5-7</w:t>
      </w:r>
    </w:p>
    <w:p w14:paraId="47084755" w14:textId="1C195C9E" w:rsidR="00FD5F78" w:rsidRPr="009615FD" w:rsidRDefault="00FD5F78" w:rsidP="00FD5F78">
      <w:pPr>
        <w:pStyle w:val="2"/>
        <w:numPr>
          <w:ilvl w:val="1"/>
          <w:numId w:val="13"/>
        </w:numPr>
        <w:rPr>
          <w:rFonts w:ascii="Book Antiqua" w:hAnsi="Book Antiqua"/>
        </w:rPr>
      </w:pPr>
      <w:bookmarkStart w:id="93" w:name="_Toc8158135"/>
      <w:r w:rsidRPr="009615FD">
        <w:rPr>
          <w:rFonts w:ascii="Book Antiqua" w:hAnsi="Book Antiqua"/>
        </w:rPr>
        <w:t>场内交易管理</w:t>
      </w:r>
      <w:bookmarkEnd w:id="93"/>
    </w:p>
    <w:p w14:paraId="4645B845" w14:textId="77777777" w:rsidR="0054400E" w:rsidRPr="009615FD" w:rsidRDefault="0054400E" w:rsidP="0054400E">
      <w:pPr>
        <w:spacing w:line="360" w:lineRule="auto"/>
        <w:rPr>
          <w:rFonts w:ascii="Book Antiqua" w:hAnsi="Book Antiqua"/>
          <w:b/>
        </w:rPr>
      </w:pPr>
      <w:r w:rsidRPr="009615FD">
        <w:rPr>
          <w:rFonts w:ascii="Book Antiqua" w:hAnsi="Book Antiqua"/>
          <w:b/>
          <w:highlight w:val="lightGray"/>
        </w:rPr>
        <w:t>功能介绍</w:t>
      </w:r>
    </w:p>
    <w:p w14:paraId="7BBAFCEA" w14:textId="7D82094C" w:rsidR="0054400E" w:rsidRPr="009615FD" w:rsidRDefault="0054400E" w:rsidP="0054400E">
      <w:pPr>
        <w:rPr>
          <w:rFonts w:ascii="Book Antiqua" w:hAnsi="Book Antiqua"/>
        </w:rPr>
      </w:pPr>
      <w:r w:rsidRPr="009615FD">
        <w:rPr>
          <w:rFonts w:ascii="Book Antiqua" w:hAnsi="Book Antiqua"/>
        </w:rPr>
        <w:tab/>
      </w:r>
      <w:r w:rsidRPr="009615FD">
        <w:rPr>
          <w:rFonts w:ascii="Book Antiqua" w:hAnsi="Book Antiqua"/>
        </w:rPr>
        <w:t>通过【</w:t>
      </w:r>
      <w:r w:rsidR="00632D05" w:rsidRPr="009615FD">
        <w:rPr>
          <w:rFonts w:ascii="Book Antiqua" w:hAnsi="Book Antiqua"/>
        </w:rPr>
        <w:t>场内交易管理</w:t>
      </w:r>
      <w:r w:rsidRPr="009615FD">
        <w:rPr>
          <w:rFonts w:ascii="Book Antiqua" w:hAnsi="Book Antiqua"/>
        </w:rPr>
        <w:t>】界面，客户可查看</w:t>
      </w:r>
      <w:r w:rsidR="00632D05" w:rsidRPr="009615FD">
        <w:rPr>
          <w:rFonts w:ascii="Book Antiqua" w:hAnsi="Book Antiqua"/>
        </w:rPr>
        <w:t>场内交易的流水和持仓状况</w:t>
      </w:r>
      <w:r w:rsidRPr="009615FD">
        <w:rPr>
          <w:rFonts w:ascii="Book Antiqua" w:hAnsi="Book Antiqua"/>
        </w:rPr>
        <w:t>。</w:t>
      </w:r>
    </w:p>
    <w:p w14:paraId="4F8592A5" w14:textId="5FBADCA6" w:rsidR="0054400E" w:rsidRPr="009615FD" w:rsidRDefault="0054400E" w:rsidP="0054400E">
      <w:pPr>
        <w:rPr>
          <w:rFonts w:ascii="Book Antiqua" w:hAnsi="Book Antiqua"/>
          <w:b/>
        </w:rPr>
      </w:pPr>
      <w:r w:rsidRPr="009615FD">
        <w:rPr>
          <w:rFonts w:ascii="Book Antiqua" w:hAnsi="Book Antiqua"/>
          <w:b/>
          <w:highlight w:val="lightGray"/>
        </w:rPr>
        <w:t>操作说明</w:t>
      </w:r>
    </w:p>
    <w:p w14:paraId="52807EAE" w14:textId="52EEAD60" w:rsidR="00F97BA4" w:rsidRPr="009615FD" w:rsidRDefault="00F97BA4" w:rsidP="00F97BA4">
      <w:pPr>
        <w:pStyle w:val="3"/>
        <w:numPr>
          <w:ilvl w:val="2"/>
          <w:numId w:val="13"/>
        </w:numPr>
        <w:rPr>
          <w:rFonts w:ascii="Book Antiqua" w:hAnsi="Book Antiqua"/>
        </w:rPr>
      </w:pPr>
      <w:bookmarkStart w:id="94" w:name="_Toc8158136"/>
      <w:r w:rsidRPr="009615FD">
        <w:rPr>
          <w:rFonts w:ascii="Book Antiqua" w:hAnsi="Book Antiqua"/>
        </w:rPr>
        <w:t>新建场内流水</w:t>
      </w:r>
      <w:bookmarkEnd w:id="94"/>
    </w:p>
    <w:p w14:paraId="297E2A19" w14:textId="6AF8FD71" w:rsidR="00F97BA4" w:rsidRPr="009615FD" w:rsidRDefault="00F97BA4" w:rsidP="00F97BA4">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【场内交易管理】界面，点击左侧的</w:t>
      </w:r>
      <w:r w:rsidRPr="009615FD">
        <w:rPr>
          <w:rFonts w:ascii="Book Antiqua" w:hAnsi="Book Antiqua"/>
          <w:bdr w:val="single" w:sz="4" w:space="0" w:color="auto"/>
          <w:shd w:val="pct15" w:color="auto" w:fill="FFFFFF"/>
        </w:rPr>
        <w:t>导入场内流水</w:t>
      </w:r>
      <w:r w:rsidRPr="009615FD">
        <w:rPr>
          <w:rFonts w:ascii="Book Antiqua" w:hAnsi="Book Antiqua"/>
        </w:rPr>
        <w:t>按钮，如图</w:t>
      </w:r>
      <w:r w:rsidRPr="009615FD">
        <w:rPr>
          <w:rFonts w:ascii="Book Antiqua" w:hAnsi="Book Antiqua"/>
        </w:rPr>
        <w:t>5-6-1</w:t>
      </w:r>
      <w:r w:rsidRPr="009615FD">
        <w:rPr>
          <w:rFonts w:ascii="Book Antiqua" w:hAnsi="Book Antiqua"/>
        </w:rPr>
        <w:t>所示，即可选择上传的</w:t>
      </w:r>
      <w:r w:rsidRPr="009615FD">
        <w:rPr>
          <w:rFonts w:ascii="Book Antiqua" w:hAnsi="Book Antiqua"/>
        </w:rPr>
        <w:t>CSV</w:t>
      </w:r>
      <w:r w:rsidRPr="009615FD">
        <w:rPr>
          <w:rFonts w:ascii="Book Antiqua" w:hAnsi="Book Antiqua"/>
        </w:rPr>
        <w:t>文件，进行交易流水的批量上传，点击左侧的</w:t>
      </w:r>
      <w:r w:rsidRPr="009615FD">
        <w:rPr>
          <w:rFonts w:ascii="Book Antiqua" w:hAnsi="Book Antiqua"/>
          <w:bdr w:val="single" w:sz="4" w:space="0" w:color="auto"/>
          <w:shd w:val="pct15" w:color="auto" w:fill="FFFFFF"/>
        </w:rPr>
        <w:t>新建</w:t>
      </w:r>
      <w:r w:rsidRPr="009615FD">
        <w:rPr>
          <w:rFonts w:ascii="Book Antiqua" w:hAnsi="Book Antiqua"/>
        </w:rPr>
        <w:t>按钮，</w:t>
      </w:r>
      <w:r w:rsidR="00C2209F" w:rsidRPr="009615FD">
        <w:rPr>
          <w:rFonts w:ascii="Book Antiqua" w:hAnsi="Book Antiqua"/>
        </w:rPr>
        <w:t>如图</w:t>
      </w:r>
      <w:r w:rsidR="00C2209F" w:rsidRPr="009615FD">
        <w:rPr>
          <w:rFonts w:ascii="Book Antiqua" w:hAnsi="Book Antiqua"/>
        </w:rPr>
        <w:t>5-6-2</w:t>
      </w:r>
      <w:r w:rsidR="00C2209F" w:rsidRPr="009615FD">
        <w:rPr>
          <w:rFonts w:ascii="Book Antiqua" w:hAnsi="Book Antiqua"/>
        </w:rPr>
        <w:t>所示，即可完成单笔的交易流水的建立。</w:t>
      </w:r>
    </w:p>
    <w:p w14:paraId="5B0B5B5B" w14:textId="6D1FCDE9" w:rsidR="00F97BA4" w:rsidRPr="009615FD" w:rsidRDefault="00F97BA4" w:rsidP="00F97BA4">
      <w:pPr>
        <w:rPr>
          <w:rFonts w:ascii="Book Antiqua" w:hAnsi="Book Antiqua"/>
        </w:rPr>
      </w:pPr>
      <w:r w:rsidRPr="009615FD">
        <w:rPr>
          <w:rFonts w:ascii="Book Antiqua" w:hAnsi="Book Antiqua"/>
          <w:noProof/>
        </w:rPr>
        <w:drawing>
          <wp:inline distT="0" distB="0" distL="0" distR="0" wp14:anchorId="061C8CCE" wp14:editId="2E3203A1">
            <wp:extent cx="5274310" cy="1743075"/>
            <wp:effectExtent l="0" t="0" r="254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43075"/>
                    </a:xfrm>
                    <a:prstGeom prst="rect">
                      <a:avLst/>
                    </a:prstGeom>
                  </pic:spPr>
                </pic:pic>
              </a:graphicData>
            </a:graphic>
          </wp:inline>
        </w:drawing>
      </w:r>
    </w:p>
    <w:p w14:paraId="782B5934" w14:textId="67986D2F" w:rsidR="00C2209F" w:rsidRPr="009615FD" w:rsidRDefault="00C2209F" w:rsidP="00C2209F">
      <w:pPr>
        <w:jc w:val="center"/>
        <w:rPr>
          <w:rFonts w:ascii="Book Antiqua" w:hAnsi="Book Antiqua"/>
        </w:rPr>
      </w:pPr>
      <w:r w:rsidRPr="009615FD">
        <w:rPr>
          <w:rFonts w:ascii="Book Antiqua" w:hAnsi="Book Antiqua"/>
        </w:rPr>
        <w:t>图</w:t>
      </w:r>
      <w:r w:rsidRPr="009615FD">
        <w:rPr>
          <w:rFonts w:ascii="Book Antiqua" w:hAnsi="Book Antiqua"/>
        </w:rPr>
        <w:t xml:space="preserve"> 5-6-1</w:t>
      </w:r>
    </w:p>
    <w:p w14:paraId="1402DE7C" w14:textId="5DA19DAE" w:rsidR="00E3303F" w:rsidRPr="009615FD" w:rsidRDefault="00F97BA4" w:rsidP="00E3303F">
      <w:pPr>
        <w:rPr>
          <w:rFonts w:ascii="Book Antiqua" w:hAnsi="Book Antiqua"/>
        </w:rPr>
      </w:pPr>
      <w:r w:rsidRPr="009615FD">
        <w:rPr>
          <w:rFonts w:ascii="Book Antiqua" w:hAnsi="Book Antiqua"/>
          <w:noProof/>
        </w:rPr>
        <w:lastRenderedPageBreak/>
        <w:drawing>
          <wp:inline distT="0" distB="0" distL="0" distR="0" wp14:anchorId="61E7123C" wp14:editId="52609ED9">
            <wp:extent cx="5274310" cy="272415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24150"/>
                    </a:xfrm>
                    <a:prstGeom prst="rect">
                      <a:avLst/>
                    </a:prstGeom>
                  </pic:spPr>
                </pic:pic>
              </a:graphicData>
            </a:graphic>
          </wp:inline>
        </w:drawing>
      </w:r>
    </w:p>
    <w:p w14:paraId="1C2B14D9" w14:textId="1F546983" w:rsidR="00C2209F" w:rsidRPr="009615FD" w:rsidRDefault="00C2209F" w:rsidP="00C2209F">
      <w:pPr>
        <w:jc w:val="center"/>
        <w:rPr>
          <w:rFonts w:ascii="Book Antiqua" w:hAnsi="Book Antiqua"/>
        </w:rPr>
      </w:pPr>
      <w:r w:rsidRPr="009615FD">
        <w:rPr>
          <w:rFonts w:ascii="Book Antiqua" w:hAnsi="Book Antiqua"/>
        </w:rPr>
        <w:t>图</w:t>
      </w:r>
      <w:r w:rsidRPr="009615FD">
        <w:rPr>
          <w:rFonts w:ascii="Book Antiqua" w:hAnsi="Book Antiqua"/>
        </w:rPr>
        <w:t xml:space="preserve"> 5-6-2</w:t>
      </w:r>
    </w:p>
    <w:p w14:paraId="0460786C" w14:textId="2A02E020" w:rsidR="00C2209F" w:rsidRPr="009615FD" w:rsidRDefault="009B7B0F" w:rsidP="00C2209F">
      <w:pPr>
        <w:rPr>
          <w:rFonts w:ascii="Book Antiqua" w:hAnsi="Book Antiqua"/>
          <w:b/>
        </w:rPr>
      </w:pPr>
      <w:r w:rsidRPr="009615FD">
        <w:rPr>
          <w:rFonts w:ascii="Book Antiqua" w:hAnsi="Book Antiqua"/>
          <w:b/>
        </w:rPr>
        <w:t>字段说明：</w:t>
      </w:r>
    </w:p>
    <w:tbl>
      <w:tblPr>
        <w:tblW w:w="8800" w:type="dxa"/>
        <w:tblLook w:val="04A0" w:firstRow="1" w:lastRow="0" w:firstColumn="1" w:lastColumn="0" w:noHBand="0" w:noVBand="1"/>
      </w:tblPr>
      <w:tblGrid>
        <w:gridCol w:w="1080"/>
        <w:gridCol w:w="1820"/>
        <w:gridCol w:w="1080"/>
        <w:gridCol w:w="4820"/>
      </w:tblGrid>
      <w:tr w:rsidR="00A4145B" w:rsidRPr="009615FD" w14:paraId="10365189" w14:textId="77777777" w:rsidTr="00A4145B">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7BF27F9F" w14:textId="77777777" w:rsidR="00A4145B" w:rsidRPr="009615FD" w:rsidRDefault="00A4145B" w:rsidP="00A4145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2116F76A" w14:textId="77777777" w:rsidR="00A4145B" w:rsidRPr="009615FD" w:rsidRDefault="00A4145B" w:rsidP="00A4145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1080" w:type="dxa"/>
            <w:tcBorders>
              <w:top w:val="single" w:sz="4" w:space="0" w:color="auto"/>
              <w:left w:val="nil"/>
              <w:bottom w:val="single" w:sz="4" w:space="0" w:color="auto"/>
              <w:right w:val="single" w:sz="4" w:space="0" w:color="auto"/>
            </w:tcBorders>
            <w:shd w:val="clear" w:color="000000" w:fill="A6A6A6"/>
            <w:noWrap/>
            <w:vAlign w:val="bottom"/>
            <w:hideMark/>
          </w:tcPr>
          <w:p w14:paraId="091E72B4" w14:textId="77777777" w:rsidR="00A4145B" w:rsidRPr="009615FD" w:rsidRDefault="00A4145B" w:rsidP="00A4145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是否必填</w:t>
            </w:r>
          </w:p>
        </w:tc>
        <w:tc>
          <w:tcPr>
            <w:tcW w:w="4820" w:type="dxa"/>
            <w:tcBorders>
              <w:top w:val="single" w:sz="4" w:space="0" w:color="auto"/>
              <w:left w:val="nil"/>
              <w:bottom w:val="single" w:sz="4" w:space="0" w:color="auto"/>
              <w:right w:val="single" w:sz="4" w:space="0" w:color="auto"/>
            </w:tcBorders>
            <w:shd w:val="clear" w:color="000000" w:fill="A6A6A6"/>
            <w:vAlign w:val="bottom"/>
            <w:hideMark/>
          </w:tcPr>
          <w:p w14:paraId="70232B05" w14:textId="77777777" w:rsidR="00A4145B" w:rsidRPr="009615FD" w:rsidRDefault="00A4145B" w:rsidP="00A4145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A4145B" w:rsidRPr="009615FD" w14:paraId="469964D8"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E2ABD8"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28E7445A"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1080" w:type="dxa"/>
            <w:tcBorders>
              <w:top w:val="nil"/>
              <w:left w:val="nil"/>
              <w:bottom w:val="single" w:sz="4" w:space="0" w:color="auto"/>
              <w:right w:val="single" w:sz="4" w:space="0" w:color="auto"/>
            </w:tcBorders>
            <w:shd w:val="clear" w:color="auto" w:fill="auto"/>
            <w:noWrap/>
            <w:vAlign w:val="bottom"/>
            <w:hideMark/>
          </w:tcPr>
          <w:p w14:paraId="4B360417"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7247C690"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该笔场内持仓流水所属的交易簿</w:t>
            </w:r>
          </w:p>
        </w:tc>
      </w:tr>
      <w:tr w:rsidR="00A4145B" w:rsidRPr="009615FD" w14:paraId="377EF17F"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5BE86EB"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794A8DAE"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合约代码</w:t>
            </w:r>
          </w:p>
        </w:tc>
        <w:tc>
          <w:tcPr>
            <w:tcW w:w="1080" w:type="dxa"/>
            <w:tcBorders>
              <w:top w:val="nil"/>
              <w:left w:val="nil"/>
              <w:bottom w:val="single" w:sz="4" w:space="0" w:color="auto"/>
              <w:right w:val="single" w:sz="4" w:space="0" w:color="auto"/>
            </w:tcBorders>
            <w:shd w:val="clear" w:color="auto" w:fill="auto"/>
            <w:noWrap/>
            <w:vAlign w:val="bottom"/>
            <w:hideMark/>
          </w:tcPr>
          <w:p w14:paraId="3C2A41C6"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3C2A229F"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场内持仓交易的合约代码号</w:t>
            </w:r>
          </w:p>
        </w:tc>
      </w:tr>
      <w:tr w:rsidR="00A4145B" w:rsidRPr="009615FD" w14:paraId="5E5FFD2C"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C0376C5"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4BF0310B"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买</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卖</w:t>
            </w:r>
          </w:p>
        </w:tc>
        <w:tc>
          <w:tcPr>
            <w:tcW w:w="1080" w:type="dxa"/>
            <w:tcBorders>
              <w:top w:val="nil"/>
              <w:left w:val="nil"/>
              <w:bottom w:val="single" w:sz="4" w:space="0" w:color="auto"/>
              <w:right w:val="single" w:sz="4" w:space="0" w:color="auto"/>
            </w:tcBorders>
            <w:shd w:val="clear" w:color="auto" w:fill="auto"/>
            <w:noWrap/>
            <w:vAlign w:val="bottom"/>
            <w:hideMark/>
          </w:tcPr>
          <w:p w14:paraId="589645CA"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18004B93"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场内持仓的买卖方向</w:t>
            </w:r>
          </w:p>
        </w:tc>
      </w:tr>
      <w:tr w:rsidR="00A4145B" w:rsidRPr="009615FD" w14:paraId="21390631"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8078B9"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12A40EBA"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开</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w:t>
            </w:r>
          </w:p>
        </w:tc>
        <w:tc>
          <w:tcPr>
            <w:tcW w:w="1080" w:type="dxa"/>
            <w:tcBorders>
              <w:top w:val="nil"/>
              <w:left w:val="nil"/>
              <w:bottom w:val="single" w:sz="4" w:space="0" w:color="auto"/>
              <w:right w:val="single" w:sz="4" w:space="0" w:color="auto"/>
            </w:tcBorders>
            <w:shd w:val="clear" w:color="auto" w:fill="auto"/>
            <w:noWrap/>
            <w:vAlign w:val="bottom"/>
            <w:hideMark/>
          </w:tcPr>
          <w:p w14:paraId="3AD5ADEB"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327DDAA0"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该笔场内持仓的类型，是开仓还是平仓</w:t>
            </w:r>
          </w:p>
        </w:tc>
      </w:tr>
      <w:tr w:rsidR="00A4145B" w:rsidRPr="009615FD" w14:paraId="1D9CA765"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3AF4604"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0" w:type="dxa"/>
            <w:tcBorders>
              <w:top w:val="nil"/>
              <w:left w:val="nil"/>
              <w:bottom w:val="single" w:sz="4" w:space="0" w:color="auto"/>
              <w:right w:val="single" w:sz="4" w:space="0" w:color="auto"/>
            </w:tcBorders>
            <w:shd w:val="clear" w:color="auto" w:fill="auto"/>
            <w:noWrap/>
            <w:vAlign w:val="bottom"/>
            <w:hideMark/>
          </w:tcPr>
          <w:p w14:paraId="161DD47B"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价格</w:t>
            </w:r>
          </w:p>
        </w:tc>
        <w:tc>
          <w:tcPr>
            <w:tcW w:w="1080" w:type="dxa"/>
            <w:tcBorders>
              <w:top w:val="nil"/>
              <w:left w:val="nil"/>
              <w:bottom w:val="single" w:sz="4" w:space="0" w:color="auto"/>
              <w:right w:val="single" w:sz="4" w:space="0" w:color="auto"/>
            </w:tcBorders>
            <w:shd w:val="clear" w:color="auto" w:fill="auto"/>
            <w:noWrap/>
            <w:vAlign w:val="bottom"/>
            <w:hideMark/>
          </w:tcPr>
          <w:p w14:paraId="116D4209"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278B1475"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买入该笔场内持仓的单价</w:t>
            </w:r>
          </w:p>
        </w:tc>
      </w:tr>
      <w:tr w:rsidR="00A4145B" w:rsidRPr="009615FD" w14:paraId="2EF23D2A"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CE8DD5"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20" w:type="dxa"/>
            <w:tcBorders>
              <w:top w:val="nil"/>
              <w:left w:val="nil"/>
              <w:bottom w:val="single" w:sz="4" w:space="0" w:color="auto"/>
              <w:right w:val="single" w:sz="4" w:space="0" w:color="auto"/>
            </w:tcBorders>
            <w:shd w:val="clear" w:color="auto" w:fill="auto"/>
            <w:noWrap/>
            <w:vAlign w:val="bottom"/>
            <w:hideMark/>
          </w:tcPr>
          <w:p w14:paraId="1823EA71"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手数</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股数</w:t>
            </w:r>
          </w:p>
        </w:tc>
        <w:tc>
          <w:tcPr>
            <w:tcW w:w="1080" w:type="dxa"/>
            <w:tcBorders>
              <w:top w:val="nil"/>
              <w:left w:val="nil"/>
              <w:bottom w:val="single" w:sz="4" w:space="0" w:color="auto"/>
              <w:right w:val="single" w:sz="4" w:space="0" w:color="auto"/>
            </w:tcBorders>
            <w:shd w:val="clear" w:color="auto" w:fill="auto"/>
            <w:noWrap/>
            <w:vAlign w:val="bottom"/>
            <w:hideMark/>
          </w:tcPr>
          <w:p w14:paraId="34E59E29"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67F14BB5"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交易该笔场内持仓的数量</w:t>
            </w:r>
          </w:p>
        </w:tc>
      </w:tr>
      <w:tr w:rsidR="00A4145B" w:rsidRPr="009615FD" w14:paraId="04DACAE4"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214901"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820" w:type="dxa"/>
            <w:tcBorders>
              <w:top w:val="nil"/>
              <w:left w:val="nil"/>
              <w:bottom w:val="single" w:sz="4" w:space="0" w:color="auto"/>
              <w:right w:val="single" w:sz="4" w:space="0" w:color="auto"/>
            </w:tcBorders>
            <w:shd w:val="clear" w:color="auto" w:fill="auto"/>
            <w:noWrap/>
            <w:vAlign w:val="bottom"/>
            <w:hideMark/>
          </w:tcPr>
          <w:p w14:paraId="7DFA6F8B"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交易时间</w:t>
            </w:r>
          </w:p>
        </w:tc>
        <w:tc>
          <w:tcPr>
            <w:tcW w:w="1080" w:type="dxa"/>
            <w:tcBorders>
              <w:top w:val="nil"/>
              <w:left w:val="nil"/>
              <w:bottom w:val="single" w:sz="4" w:space="0" w:color="auto"/>
              <w:right w:val="single" w:sz="4" w:space="0" w:color="auto"/>
            </w:tcBorders>
            <w:shd w:val="clear" w:color="auto" w:fill="auto"/>
            <w:noWrap/>
            <w:vAlign w:val="bottom"/>
            <w:hideMark/>
          </w:tcPr>
          <w:p w14:paraId="0B9632F1"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1C2CFC61"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交易该笔场内持仓的时间</w:t>
            </w:r>
          </w:p>
        </w:tc>
      </w:tr>
      <w:tr w:rsidR="00A4145B" w:rsidRPr="009615FD" w14:paraId="1E489E95"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8A64267"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820" w:type="dxa"/>
            <w:tcBorders>
              <w:top w:val="nil"/>
              <w:left w:val="nil"/>
              <w:bottom w:val="single" w:sz="4" w:space="0" w:color="auto"/>
              <w:right w:val="single" w:sz="4" w:space="0" w:color="auto"/>
            </w:tcBorders>
            <w:shd w:val="clear" w:color="auto" w:fill="auto"/>
            <w:noWrap/>
            <w:vAlign w:val="bottom"/>
            <w:hideMark/>
          </w:tcPr>
          <w:p w14:paraId="7D4E3E62"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成交</w:t>
            </w:r>
            <w:r w:rsidRPr="009615FD">
              <w:rPr>
                <w:rFonts w:ascii="Book Antiqua" w:eastAsia="DengXian" w:hAnsi="Book Antiqua" w:cs="宋体"/>
                <w:color w:val="000000"/>
                <w:kern w:val="0"/>
                <w:sz w:val="22"/>
              </w:rPr>
              <w:t>ID</w:t>
            </w:r>
          </w:p>
        </w:tc>
        <w:tc>
          <w:tcPr>
            <w:tcW w:w="1080" w:type="dxa"/>
            <w:tcBorders>
              <w:top w:val="nil"/>
              <w:left w:val="nil"/>
              <w:bottom w:val="single" w:sz="4" w:space="0" w:color="auto"/>
              <w:right w:val="single" w:sz="4" w:space="0" w:color="auto"/>
            </w:tcBorders>
            <w:shd w:val="clear" w:color="auto" w:fill="auto"/>
            <w:noWrap/>
            <w:vAlign w:val="bottom"/>
            <w:hideMark/>
          </w:tcPr>
          <w:p w14:paraId="3DBC350E"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784C32DF"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该笔场内持仓的唯一交易标志</w:t>
            </w:r>
          </w:p>
        </w:tc>
      </w:tr>
      <w:tr w:rsidR="00A4145B" w:rsidRPr="009615FD" w14:paraId="70760819" w14:textId="77777777" w:rsidTr="00A4145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2F8807C" w14:textId="77777777" w:rsidR="00A4145B" w:rsidRPr="009615FD" w:rsidRDefault="00A4145B" w:rsidP="00A4145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1820" w:type="dxa"/>
            <w:tcBorders>
              <w:top w:val="nil"/>
              <w:left w:val="nil"/>
              <w:bottom w:val="single" w:sz="4" w:space="0" w:color="auto"/>
              <w:right w:val="single" w:sz="4" w:space="0" w:color="auto"/>
            </w:tcBorders>
            <w:shd w:val="clear" w:color="auto" w:fill="auto"/>
            <w:noWrap/>
            <w:vAlign w:val="bottom"/>
            <w:hideMark/>
          </w:tcPr>
          <w:p w14:paraId="72660463"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交易账号</w:t>
            </w:r>
          </w:p>
        </w:tc>
        <w:tc>
          <w:tcPr>
            <w:tcW w:w="1080" w:type="dxa"/>
            <w:tcBorders>
              <w:top w:val="nil"/>
              <w:left w:val="nil"/>
              <w:bottom w:val="single" w:sz="4" w:space="0" w:color="auto"/>
              <w:right w:val="single" w:sz="4" w:space="0" w:color="auto"/>
            </w:tcBorders>
            <w:shd w:val="clear" w:color="auto" w:fill="auto"/>
            <w:noWrap/>
            <w:vAlign w:val="bottom"/>
            <w:hideMark/>
          </w:tcPr>
          <w:p w14:paraId="4EC34705"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是</w:t>
            </w:r>
          </w:p>
        </w:tc>
        <w:tc>
          <w:tcPr>
            <w:tcW w:w="4820" w:type="dxa"/>
            <w:tcBorders>
              <w:top w:val="nil"/>
              <w:left w:val="nil"/>
              <w:bottom w:val="single" w:sz="4" w:space="0" w:color="auto"/>
              <w:right w:val="single" w:sz="4" w:space="0" w:color="auto"/>
            </w:tcBorders>
            <w:shd w:val="clear" w:color="auto" w:fill="auto"/>
            <w:noWrap/>
            <w:vAlign w:val="bottom"/>
            <w:hideMark/>
          </w:tcPr>
          <w:p w14:paraId="34886ACD" w14:textId="77777777" w:rsidR="00A4145B" w:rsidRPr="009615FD" w:rsidRDefault="00A4145B" w:rsidP="00A4145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该笔场内持仓的交易账号</w:t>
            </w:r>
          </w:p>
        </w:tc>
      </w:tr>
    </w:tbl>
    <w:p w14:paraId="14ABF90F" w14:textId="34DA9F13" w:rsidR="00744EDB" w:rsidRPr="009615FD" w:rsidRDefault="00744EDB" w:rsidP="00744EDB">
      <w:pPr>
        <w:pStyle w:val="3"/>
        <w:numPr>
          <w:ilvl w:val="2"/>
          <w:numId w:val="13"/>
        </w:numPr>
        <w:rPr>
          <w:rFonts w:ascii="Book Antiqua" w:hAnsi="Book Antiqua"/>
        </w:rPr>
      </w:pPr>
      <w:bookmarkStart w:id="95" w:name="_Toc8158137"/>
      <w:r w:rsidRPr="009615FD">
        <w:rPr>
          <w:rFonts w:ascii="Book Antiqua" w:hAnsi="Book Antiqua"/>
        </w:rPr>
        <w:t>场内持仓的查看</w:t>
      </w:r>
      <w:bookmarkEnd w:id="95"/>
    </w:p>
    <w:p w14:paraId="42157657" w14:textId="2FB48BBF" w:rsidR="00744EDB" w:rsidRPr="009615FD" w:rsidRDefault="00744EDB" w:rsidP="00744EDB">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【场内交易管理】界面，点击左侧上方的</w:t>
      </w:r>
      <w:r w:rsidRPr="009615FD">
        <w:rPr>
          <w:rFonts w:ascii="Book Antiqua" w:hAnsi="Book Antiqua"/>
          <w:bdr w:val="single" w:sz="4" w:space="0" w:color="auto"/>
          <w:shd w:val="pct15" w:color="auto" w:fill="FFFFFF"/>
        </w:rPr>
        <w:t>场内持仓统计</w:t>
      </w:r>
      <w:r w:rsidRPr="009615FD">
        <w:rPr>
          <w:rFonts w:ascii="Book Antiqua" w:hAnsi="Book Antiqua"/>
        </w:rPr>
        <w:t>按钮，</w:t>
      </w:r>
      <w:r w:rsidR="001C345B" w:rsidRPr="009615FD">
        <w:rPr>
          <w:rFonts w:ascii="Book Antiqua" w:hAnsi="Book Antiqua"/>
        </w:rPr>
        <w:t>有两种方式可进行交易流水的显示，点击左侧上方的</w:t>
      </w:r>
      <w:r w:rsidR="001C345B" w:rsidRPr="009615FD">
        <w:rPr>
          <w:rFonts w:ascii="Book Antiqua" w:hAnsi="Book Antiqua"/>
          <w:bdr w:val="single" w:sz="4" w:space="0" w:color="auto"/>
          <w:shd w:val="pct15" w:color="auto" w:fill="FFFFFF"/>
        </w:rPr>
        <w:t>按明细统计</w:t>
      </w:r>
      <w:r w:rsidR="001C345B" w:rsidRPr="009615FD">
        <w:rPr>
          <w:rFonts w:ascii="Book Antiqua" w:hAnsi="Book Antiqua"/>
        </w:rPr>
        <w:t>按钮，如图</w:t>
      </w:r>
      <w:r w:rsidR="001C345B" w:rsidRPr="009615FD">
        <w:rPr>
          <w:rFonts w:ascii="Book Antiqua" w:hAnsi="Book Antiqua"/>
        </w:rPr>
        <w:t>5-6-3</w:t>
      </w:r>
      <w:r w:rsidR="001C345B" w:rsidRPr="009615FD">
        <w:rPr>
          <w:rFonts w:ascii="Book Antiqua" w:hAnsi="Book Antiqua"/>
        </w:rPr>
        <w:t>所示，可展现录入的每一笔的场内持仓交易流水，</w:t>
      </w:r>
      <w:r w:rsidR="00491FFD" w:rsidRPr="009615FD">
        <w:rPr>
          <w:rFonts w:ascii="Book Antiqua" w:hAnsi="Book Antiqua"/>
        </w:rPr>
        <w:t>点击左侧上方的按</w:t>
      </w:r>
      <w:r w:rsidR="00491FFD" w:rsidRPr="009615FD">
        <w:rPr>
          <w:rFonts w:ascii="Book Antiqua" w:hAnsi="Book Antiqua"/>
          <w:bdr w:val="single" w:sz="4" w:space="0" w:color="auto"/>
          <w:shd w:val="pct15" w:color="auto" w:fill="FFFFFF"/>
        </w:rPr>
        <w:t>合约代码统计</w:t>
      </w:r>
      <w:r w:rsidR="00491FFD" w:rsidRPr="009615FD">
        <w:rPr>
          <w:rFonts w:ascii="Book Antiqua" w:hAnsi="Book Antiqua"/>
        </w:rPr>
        <w:t>按钮，如图</w:t>
      </w:r>
      <w:r w:rsidR="00491FFD" w:rsidRPr="009615FD">
        <w:rPr>
          <w:rFonts w:ascii="Book Antiqua" w:hAnsi="Book Antiqua"/>
        </w:rPr>
        <w:t>5-6-4</w:t>
      </w:r>
      <w:r w:rsidR="00491FFD" w:rsidRPr="009615FD">
        <w:rPr>
          <w:rFonts w:ascii="Book Antiqua" w:hAnsi="Book Antiqua"/>
        </w:rPr>
        <w:t>所示，可展示各个合约代码下场内持仓的加总持仓信息。</w:t>
      </w:r>
    </w:p>
    <w:p w14:paraId="23CBC613" w14:textId="1246EB15" w:rsidR="001C345B" w:rsidRPr="009615FD" w:rsidRDefault="001C345B" w:rsidP="00744EDB">
      <w:pPr>
        <w:rPr>
          <w:rFonts w:ascii="Book Antiqua" w:hAnsi="Book Antiqua"/>
        </w:rPr>
      </w:pPr>
      <w:r w:rsidRPr="009615FD">
        <w:rPr>
          <w:rFonts w:ascii="Book Antiqua" w:hAnsi="Book Antiqua"/>
          <w:noProof/>
        </w:rPr>
        <w:lastRenderedPageBreak/>
        <w:drawing>
          <wp:inline distT="0" distB="0" distL="0" distR="0" wp14:anchorId="0CB2F824" wp14:editId="5CB699A3">
            <wp:extent cx="5274310" cy="2361565"/>
            <wp:effectExtent l="0" t="0" r="254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61565"/>
                    </a:xfrm>
                    <a:prstGeom prst="rect">
                      <a:avLst/>
                    </a:prstGeom>
                  </pic:spPr>
                </pic:pic>
              </a:graphicData>
            </a:graphic>
          </wp:inline>
        </w:drawing>
      </w:r>
    </w:p>
    <w:p w14:paraId="45B54E95" w14:textId="54FCC18D" w:rsidR="00491FFD" w:rsidRPr="009615FD" w:rsidRDefault="00491FFD" w:rsidP="00491FFD">
      <w:pPr>
        <w:jc w:val="center"/>
        <w:rPr>
          <w:rFonts w:ascii="Book Antiqua" w:hAnsi="Book Antiqua"/>
        </w:rPr>
      </w:pPr>
      <w:r w:rsidRPr="009615FD">
        <w:rPr>
          <w:rFonts w:ascii="Book Antiqua" w:hAnsi="Book Antiqua"/>
        </w:rPr>
        <w:t>图</w:t>
      </w:r>
      <w:r w:rsidRPr="009615FD">
        <w:rPr>
          <w:rFonts w:ascii="Book Antiqua" w:hAnsi="Book Antiqua"/>
        </w:rPr>
        <w:t xml:space="preserve"> 5-6-3</w:t>
      </w:r>
    </w:p>
    <w:p w14:paraId="5DB73620" w14:textId="7F9A20C0" w:rsidR="00491FFD" w:rsidRPr="009615FD" w:rsidRDefault="00491FFD" w:rsidP="00744EDB">
      <w:pPr>
        <w:rPr>
          <w:rFonts w:ascii="Book Antiqua" w:hAnsi="Book Antiqua"/>
        </w:rPr>
      </w:pPr>
      <w:r w:rsidRPr="009615FD">
        <w:rPr>
          <w:rFonts w:ascii="Book Antiqua" w:hAnsi="Book Antiqua"/>
          <w:noProof/>
        </w:rPr>
        <w:drawing>
          <wp:inline distT="0" distB="0" distL="0" distR="0" wp14:anchorId="174E92F2" wp14:editId="5713162F">
            <wp:extent cx="5274310" cy="26504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50490"/>
                    </a:xfrm>
                    <a:prstGeom prst="rect">
                      <a:avLst/>
                    </a:prstGeom>
                  </pic:spPr>
                </pic:pic>
              </a:graphicData>
            </a:graphic>
          </wp:inline>
        </w:drawing>
      </w:r>
    </w:p>
    <w:p w14:paraId="56E7607B" w14:textId="3645FD21" w:rsidR="00491FFD" w:rsidRPr="009615FD" w:rsidRDefault="00491FFD" w:rsidP="00491FFD">
      <w:pPr>
        <w:jc w:val="center"/>
        <w:rPr>
          <w:rFonts w:ascii="Book Antiqua" w:hAnsi="Book Antiqua"/>
        </w:rPr>
      </w:pPr>
      <w:r w:rsidRPr="009615FD">
        <w:rPr>
          <w:rFonts w:ascii="Book Antiqua" w:hAnsi="Book Antiqua"/>
        </w:rPr>
        <w:t>图</w:t>
      </w:r>
      <w:r w:rsidRPr="009615FD">
        <w:rPr>
          <w:rFonts w:ascii="Book Antiqua" w:hAnsi="Book Antiqua"/>
        </w:rPr>
        <w:t xml:space="preserve"> 5-6-4</w:t>
      </w:r>
    </w:p>
    <w:p w14:paraId="4F855093" w14:textId="0FFACD6E" w:rsidR="00744EDB" w:rsidRPr="009615FD" w:rsidRDefault="00A03F1A" w:rsidP="00C2209F">
      <w:pPr>
        <w:rPr>
          <w:rFonts w:ascii="Book Antiqua" w:hAnsi="Book Antiqua"/>
          <w:b/>
        </w:rPr>
      </w:pPr>
      <w:r w:rsidRPr="009615FD">
        <w:rPr>
          <w:rFonts w:ascii="Book Antiqua" w:hAnsi="Book Antiqua"/>
          <w:b/>
        </w:rPr>
        <w:t>字段说明：</w:t>
      </w:r>
    </w:p>
    <w:tbl>
      <w:tblPr>
        <w:tblW w:w="8420" w:type="dxa"/>
        <w:tblLook w:val="04A0" w:firstRow="1" w:lastRow="0" w:firstColumn="1" w:lastColumn="0" w:noHBand="0" w:noVBand="1"/>
      </w:tblPr>
      <w:tblGrid>
        <w:gridCol w:w="1080"/>
        <w:gridCol w:w="1609"/>
        <w:gridCol w:w="5731"/>
      </w:tblGrid>
      <w:tr w:rsidR="00CF415E" w:rsidRPr="009615FD" w14:paraId="52CC064E" w14:textId="77777777" w:rsidTr="00403373">
        <w:trPr>
          <w:trHeight w:val="270"/>
        </w:trPr>
        <w:tc>
          <w:tcPr>
            <w:tcW w:w="10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0703AA6" w14:textId="77777777" w:rsidR="00CF415E" w:rsidRPr="009615FD" w:rsidRDefault="00CF415E" w:rsidP="00CF415E">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序号</w:t>
            </w:r>
          </w:p>
        </w:tc>
        <w:tc>
          <w:tcPr>
            <w:tcW w:w="1609" w:type="dxa"/>
            <w:tcBorders>
              <w:top w:val="single" w:sz="4" w:space="0" w:color="auto"/>
              <w:left w:val="nil"/>
              <w:bottom w:val="single" w:sz="4" w:space="0" w:color="auto"/>
              <w:right w:val="single" w:sz="4" w:space="0" w:color="auto"/>
            </w:tcBorders>
            <w:shd w:val="clear" w:color="000000" w:fill="BFBFBF"/>
            <w:noWrap/>
            <w:vAlign w:val="bottom"/>
            <w:hideMark/>
          </w:tcPr>
          <w:p w14:paraId="2C86D789" w14:textId="77777777" w:rsidR="00CF415E" w:rsidRPr="009615FD" w:rsidRDefault="00CF415E" w:rsidP="00CF415E">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字段名称</w:t>
            </w:r>
          </w:p>
        </w:tc>
        <w:tc>
          <w:tcPr>
            <w:tcW w:w="5731" w:type="dxa"/>
            <w:tcBorders>
              <w:top w:val="single" w:sz="4" w:space="0" w:color="auto"/>
              <w:left w:val="nil"/>
              <w:bottom w:val="single" w:sz="4" w:space="0" w:color="auto"/>
              <w:right w:val="single" w:sz="4" w:space="0" w:color="auto"/>
            </w:tcBorders>
            <w:shd w:val="clear" w:color="000000" w:fill="BFBFBF"/>
            <w:noWrap/>
            <w:vAlign w:val="bottom"/>
            <w:hideMark/>
          </w:tcPr>
          <w:p w14:paraId="4C076575" w14:textId="77777777" w:rsidR="00CF415E" w:rsidRPr="009615FD" w:rsidRDefault="00CF415E" w:rsidP="00CF415E">
            <w:pPr>
              <w:widowControl/>
              <w:jc w:val="left"/>
              <w:rPr>
                <w:rFonts w:ascii="Book Antiqua" w:hAnsi="Book Antiqua" w:cs="宋体"/>
                <w:b/>
                <w:bCs/>
                <w:color w:val="000000"/>
                <w:kern w:val="0"/>
                <w:sz w:val="22"/>
              </w:rPr>
            </w:pPr>
            <w:r w:rsidRPr="009615FD">
              <w:rPr>
                <w:rFonts w:ascii="Book Antiqua" w:hAnsi="Book Antiqua" w:cs="宋体"/>
                <w:b/>
                <w:bCs/>
                <w:color w:val="000000"/>
                <w:kern w:val="0"/>
                <w:sz w:val="22"/>
              </w:rPr>
              <w:t>字段说明</w:t>
            </w:r>
          </w:p>
        </w:tc>
      </w:tr>
      <w:tr w:rsidR="00CF415E" w:rsidRPr="009615FD" w14:paraId="2A68FF35"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81ABF24"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1</w:t>
            </w:r>
          </w:p>
        </w:tc>
        <w:tc>
          <w:tcPr>
            <w:tcW w:w="1609" w:type="dxa"/>
            <w:tcBorders>
              <w:top w:val="nil"/>
              <w:left w:val="nil"/>
              <w:bottom w:val="single" w:sz="4" w:space="0" w:color="auto"/>
              <w:right w:val="single" w:sz="4" w:space="0" w:color="auto"/>
            </w:tcBorders>
            <w:shd w:val="clear" w:color="auto" w:fill="auto"/>
            <w:noWrap/>
            <w:vAlign w:val="bottom"/>
            <w:hideMark/>
          </w:tcPr>
          <w:p w14:paraId="3523BBFE"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交易簿</w:t>
            </w:r>
          </w:p>
        </w:tc>
        <w:tc>
          <w:tcPr>
            <w:tcW w:w="5731" w:type="dxa"/>
            <w:tcBorders>
              <w:top w:val="nil"/>
              <w:left w:val="nil"/>
              <w:bottom w:val="single" w:sz="4" w:space="0" w:color="auto"/>
              <w:right w:val="single" w:sz="4" w:space="0" w:color="auto"/>
            </w:tcBorders>
            <w:shd w:val="clear" w:color="auto" w:fill="auto"/>
            <w:noWrap/>
            <w:vAlign w:val="bottom"/>
            <w:hideMark/>
          </w:tcPr>
          <w:p w14:paraId="36EFD91D"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该笔场内持仓录入的交易簿名称</w:t>
            </w:r>
          </w:p>
        </w:tc>
      </w:tr>
      <w:tr w:rsidR="00CF415E" w:rsidRPr="009615FD" w14:paraId="4B8F40DA"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9136DA5"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2</w:t>
            </w:r>
          </w:p>
        </w:tc>
        <w:tc>
          <w:tcPr>
            <w:tcW w:w="1609" w:type="dxa"/>
            <w:tcBorders>
              <w:top w:val="nil"/>
              <w:left w:val="nil"/>
              <w:bottom w:val="single" w:sz="4" w:space="0" w:color="auto"/>
              <w:right w:val="single" w:sz="4" w:space="0" w:color="auto"/>
            </w:tcBorders>
            <w:shd w:val="clear" w:color="auto" w:fill="auto"/>
            <w:noWrap/>
            <w:vAlign w:val="bottom"/>
            <w:hideMark/>
          </w:tcPr>
          <w:p w14:paraId="1962212B"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合约代码</w:t>
            </w:r>
          </w:p>
        </w:tc>
        <w:tc>
          <w:tcPr>
            <w:tcW w:w="5731" w:type="dxa"/>
            <w:tcBorders>
              <w:top w:val="nil"/>
              <w:left w:val="nil"/>
              <w:bottom w:val="single" w:sz="4" w:space="0" w:color="auto"/>
              <w:right w:val="single" w:sz="4" w:space="0" w:color="auto"/>
            </w:tcBorders>
            <w:shd w:val="clear" w:color="auto" w:fill="auto"/>
            <w:noWrap/>
            <w:vAlign w:val="bottom"/>
            <w:hideMark/>
          </w:tcPr>
          <w:p w14:paraId="649F3A5F"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标的物代码</w:t>
            </w:r>
          </w:p>
        </w:tc>
      </w:tr>
      <w:tr w:rsidR="00CF415E" w:rsidRPr="009615FD" w14:paraId="09238FD7" w14:textId="77777777" w:rsidTr="00403373">
        <w:trPr>
          <w:trHeight w:val="5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B7CC14"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3</w:t>
            </w:r>
          </w:p>
        </w:tc>
        <w:tc>
          <w:tcPr>
            <w:tcW w:w="1609" w:type="dxa"/>
            <w:tcBorders>
              <w:top w:val="nil"/>
              <w:left w:val="nil"/>
              <w:bottom w:val="single" w:sz="4" w:space="0" w:color="auto"/>
              <w:right w:val="single" w:sz="4" w:space="0" w:color="auto"/>
            </w:tcBorders>
            <w:shd w:val="clear" w:color="auto" w:fill="auto"/>
            <w:noWrap/>
            <w:vAlign w:val="bottom"/>
            <w:hideMark/>
          </w:tcPr>
          <w:p w14:paraId="131CEFCA"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持仓数量</w:t>
            </w:r>
          </w:p>
        </w:tc>
        <w:tc>
          <w:tcPr>
            <w:tcW w:w="5731" w:type="dxa"/>
            <w:tcBorders>
              <w:top w:val="nil"/>
              <w:left w:val="nil"/>
              <w:bottom w:val="single" w:sz="4" w:space="0" w:color="auto"/>
              <w:right w:val="single" w:sz="4" w:space="0" w:color="auto"/>
            </w:tcBorders>
            <w:shd w:val="clear" w:color="auto" w:fill="auto"/>
            <w:vAlign w:val="bottom"/>
            <w:hideMark/>
          </w:tcPr>
          <w:p w14:paraId="5827C7A9"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该标的物的总持仓量</w:t>
            </w:r>
            <w:r w:rsidRPr="009615FD">
              <w:rPr>
                <w:rFonts w:ascii="Book Antiqua" w:hAnsi="Book Antiqua" w:cs="宋体"/>
                <w:color w:val="000000"/>
                <w:kern w:val="0"/>
                <w:sz w:val="22"/>
              </w:rPr>
              <w:br/>
            </w:r>
            <w:r w:rsidRPr="009615FD">
              <w:rPr>
                <w:rFonts w:ascii="Book Antiqua" w:hAnsi="Book Antiqua" w:cs="宋体"/>
                <w:color w:val="000000"/>
                <w:kern w:val="0"/>
                <w:sz w:val="22"/>
              </w:rPr>
              <w:t>持仓数量</w:t>
            </w:r>
            <w:r w:rsidRPr="009615FD">
              <w:rPr>
                <w:rFonts w:ascii="Book Antiqua" w:hAnsi="Book Antiqua" w:cs="宋体"/>
                <w:color w:val="000000"/>
                <w:kern w:val="0"/>
                <w:sz w:val="22"/>
              </w:rPr>
              <w:t>=</w:t>
            </w:r>
            <w:r w:rsidRPr="009615FD">
              <w:rPr>
                <w:rFonts w:ascii="Book Antiqua" w:hAnsi="Book Antiqua" w:cs="宋体"/>
                <w:color w:val="000000"/>
                <w:kern w:val="0"/>
                <w:sz w:val="22"/>
              </w:rPr>
              <w:t>多头数量</w:t>
            </w:r>
            <w:r w:rsidRPr="009615FD">
              <w:rPr>
                <w:rFonts w:ascii="Book Antiqua" w:hAnsi="Book Antiqua" w:cs="宋体"/>
                <w:color w:val="000000"/>
                <w:kern w:val="0"/>
                <w:sz w:val="22"/>
              </w:rPr>
              <w:t>-</w:t>
            </w:r>
            <w:r w:rsidRPr="009615FD">
              <w:rPr>
                <w:rFonts w:ascii="Book Antiqua" w:hAnsi="Book Antiqua" w:cs="宋体"/>
                <w:color w:val="000000"/>
                <w:kern w:val="0"/>
                <w:sz w:val="22"/>
              </w:rPr>
              <w:t>空头数量</w:t>
            </w:r>
          </w:p>
        </w:tc>
      </w:tr>
      <w:tr w:rsidR="00CF415E" w:rsidRPr="009615FD" w14:paraId="49129CEA"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451DEBB"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4</w:t>
            </w:r>
          </w:p>
        </w:tc>
        <w:tc>
          <w:tcPr>
            <w:tcW w:w="1609" w:type="dxa"/>
            <w:tcBorders>
              <w:top w:val="nil"/>
              <w:left w:val="nil"/>
              <w:bottom w:val="single" w:sz="4" w:space="0" w:color="auto"/>
              <w:right w:val="single" w:sz="4" w:space="0" w:color="auto"/>
            </w:tcBorders>
            <w:shd w:val="clear" w:color="auto" w:fill="auto"/>
            <w:noWrap/>
            <w:vAlign w:val="bottom"/>
            <w:hideMark/>
          </w:tcPr>
          <w:p w14:paraId="43DA8B8B"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多头持仓</w:t>
            </w:r>
          </w:p>
        </w:tc>
        <w:tc>
          <w:tcPr>
            <w:tcW w:w="5731" w:type="dxa"/>
            <w:tcBorders>
              <w:top w:val="nil"/>
              <w:left w:val="nil"/>
              <w:bottom w:val="single" w:sz="4" w:space="0" w:color="auto"/>
              <w:right w:val="single" w:sz="4" w:space="0" w:color="auto"/>
            </w:tcBorders>
            <w:shd w:val="clear" w:color="auto" w:fill="auto"/>
            <w:noWrap/>
            <w:vAlign w:val="bottom"/>
            <w:hideMark/>
          </w:tcPr>
          <w:p w14:paraId="322824A5"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该标的物在交易簿下的场内多头持仓数量</w:t>
            </w:r>
          </w:p>
        </w:tc>
      </w:tr>
      <w:tr w:rsidR="00CF415E" w:rsidRPr="009615FD" w14:paraId="25F6C47A"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A1AA814"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5</w:t>
            </w:r>
          </w:p>
        </w:tc>
        <w:tc>
          <w:tcPr>
            <w:tcW w:w="1609" w:type="dxa"/>
            <w:tcBorders>
              <w:top w:val="nil"/>
              <w:left w:val="nil"/>
              <w:bottom w:val="single" w:sz="4" w:space="0" w:color="auto"/>
              <w:right w:val="single" w:sz="4" w:space="0" w:color="auto"/>
            </w:tcBorders>
            <w:shd w:val="clear" w:color="auto" w:fill="auto"/>
            <w:noWrap/>
            <w:vAlign w:val="bottom"/>
            <w:hideMark/>
          </w:tcPr>
          <w:p w14:paraId="1BAEF6C3"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空头持仓</w:t>
            </w:r>
          </w:p>
        </w:tc>
        <w:tc>
          <w:tcPr>
            <w:tcW w:w="5731" w:type="dxa"/>
            <w:tcBorders>
              <w:top w:val="nil"/>
              <w:left w:val="nil"/>
              <w:bottom w:val="single" w:sz="4" w:space="0" w:color="auto"/>
              <w:right w:val="single" w:sz="4" w:space="0" w:color="auto"/>
            </w:tcBorders>
            <w:shd w:val="clear" w:color="auto" w:fill="auto"/>
            <w:noWrap/>
            <w:vAlign w:val="bottom"/>
            <w:hideMark/>
          </w:tcPr>
          <w:p w14:paraId="223D551B"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该标的物在交易簿下的场内空头持仓数量</w:t>
            </w:r>
          </w:p>
        </w:tc>
      </w:tr>
      <w:tr w:rsidR="00CF415E" w:rsidRPr="009615FD" w14:paraId="6040E085"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6DC43BB"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6</w:t>
            </w:r>
          </w:p>
        </w:tc>
        <w:tc>
          <w:tcPr>
            <w:tcW w:w="1609" w:type="dxa"/>
            <w:tcBorders>
              <w:top w:val="nil"/>
              <w:left w:val="nil"/>
              <w:bottom w:val="single" w:sz="4" w:space="0" w:color="auto"/>
              <w:right w:val="single" w:sz="4" w:space="0" w:color="auto"/>
            </w:tcBorders>
            <w:shd w:val="clear" w:color="auto" w:fill="auto"/>
            <w:noWrap/>
            <w:vAlign w:val="bottom"/>
            <w:hideMark/>
          </w:tcPr>
          <w:p w14:paraId="4B1F1461"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总买量</w:t>
            </w:r>
          </w:p>
        </w:tc>
        <w:tc>
          <w:tcPr>
            <w:tcW w:w="5731" w:type="dxa"/>
            <w:tcBorders>
              <w:top w:val="nil"/>
              <w:left w:val="nil"/>
              <w:bottom w:val="single" w:sz="4" w:space="0" w:color="auto"/>
              <w:right w:val="single" w:sz="4" w:space="0" w:color="auto"/>
            </w:tcBorders>
            <w:shd w:val="clear" w:color="auto" w:fill="auto"/>
            <w:noWrap/>
            <w:vAlign w:val="bottom"/>
            <w:hideMark/>
          </w:tcPr>
          <w:p w14:paraId="025DB6F7" w14:textId="078BC0BB"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总买手数</w:t>
            </w:r>
            <w:r w:rsidR="00993C0A" w:rsidRPr="009615FD">
              <w:rPr>
                <w:rFonts w:ascii="Book Antiqua" w:hAnsi="Book Antiqua" w:cs="宋体"/>
                <w:color w:val="000000"/>
                <w:kern w:val="0"/>
                <w:sz w:val="22"/>
              </w:rPr>
              <w:t>，总买</w:t>
            </w:r>
            <w:r w:rsidR="00993C0A" w:rsidRPr="009615FD">
              <w:rPr>
                <w:rFonts w:ascii="Book Antiqua" w:hAnsi="Book Antiqua" w:cs="宋体"/>
                <w:color w:val="000000"/>
                <w:kern w:val="0"/>
                <w:sz w:val="22"/>
              </w:rPr>
              <w:t xml:space="preserve"> = Σ</w:t>
            </w:r>
            <w:r w:rsidR="00993C0A" w:rsidRPr="009615FD">
              <w:rPr>
                <w:rFonts w:ascii="Book Antiqua" w:hAnsi="Book Antiqua" w:cs="宋体"/>
                <w:color w:val="000000"/>
                <w:kern w:val="0"/>
                <w:sz w:val="22"/>
              </w:rPr>
              <w:t>买入开仓</w:t>
            </w:r>
            <w:r w:rsidR="00993C0A" w:rsidRPr="009615FD">
              <w:rPr>
                <w:rFonts w:ascii="Book Antiqua" w:hAnsi="Book Antiqua" w:cs="宋体"/>
                <w:color w:val="000000"/>
                <w:kern w:val="0"/>
                <w:sz w:val="22"/>
              </w:rPr>
              <w:t xml:space="preserve"> + Σ</w:t>
            </w:r>
            <w:r w:rsidR="00993C0A" w:rsidRPr="009615FD">
              <w:rPr>
                <w:rFonts w:ascii="Book Antiqua" w:hAnsi="Book Antiqua" w:cs="宋体"/>
                <w:color w:val="000000"/>
                <w:kern w:val="0"/>
                <w:sz w:val="22"/>
              </w:rPr>
              <w:t>买入平仓</w:t>
            </w:r>
          </w:p>
        </w:tc>
      </w:tr>
      <w:tr w:rsidR="00CF415E" w:rsidRPr="009615FD" w14:paraId="2B7AB745"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F23067"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7</w:t>
            </w:r>
          </w:p>
        </w:tc>
        <w:tc>
          <w:tcPr>
            <w:tcW w:w="1609" w:type="dxa"/>
            <w:tcBorders>
              <w:top w:val="nil"/>
              <w:left w:val="nil"/>
              <w:bottom w:val="single" w:sz="4" w:space="0" w:color="auto"/>
              <w:right w:val="single" w:sz="4" w:space="0" w:color="auto"/>
            </w:tcBorders>
            <w:shd w:val="clear" w:color="auto" w:fill="auto"/>
            <w:noWrap/>
            <w:vAlign w:val="bottom"/>
            <w:hideMark/>
          </w:tcPr>
          <w:p w14:paraId="6D37A0FA"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总买金额</w:t>
            </w:r>
          </w:p>
        </w:tc>
        <w:tc>
          <w:tcPr>
            <w:tcW w:w="5731" w:type="dxa"/>
            <w:tcBorders>
              <w:top w:val="nil"/>
              <w:left w:val="nil"/>
              <w:bottom w:val="single" w:sz="4" w:space="0" w:color="auto"/>
              <w:right w:val="single" w:sz="4" w:space="0" w:color="auto"/>
            </w:tcBorders>
            <w:shd w:val="clear" w:color="auto" w:fill="auto"/>
            <w:noWrap/>
            <w:vAlign w:val="bottom"/>
            <w:hideMark/>
          </w:tcPr>
          <w:p w14:paraId="0A27948E" w14:textId="4EAE99F0"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总买成本</w:t>
            </w:r>
            <w:r w:rsidR="005D151D" w:rsidRPr="009615FD">
              <w:rPr>
                <w:rFonts w:ascii="Book Antiqua" w:hAnsi="Book Antiqua" w:cs="宋体"/>
                <w:color w:val="000000"/>
                <w:kern w:val="0"/>
                <w:sz w:val="22"/>
              </w:rPr>
              <w:t>，总买金额</w:t>
            </w:r>
            <w:r w:rsidR="005D151D" w:rsidRPr="009615FD">
              <w:rPr>
                <w:rFonts w:ascii="Book Antiqua" w:hAnsi="Book Antiqua" w:cs="宋体"/>
                <w:color w:val="000000"/>
                <w:kern w:val="0"/>
                <w:sz w:val="22"/>
              </w:rPr>
              <w:t>=</w:t>
            </w:r>
            <w:r w:rsidR="00101461" w:rsidRPr="009615FD">
              <w:rPr>
                <w:rFonts w:ascii="Book Antiqua" w:hAnsi="Book Antiqua" w:cs="宋体"/>
                <w:color w:val="000000"/>
                <w:kern w:val="0"/>
                <w:sz w:val="22"/>
              </w:rPr>
              <w:t>总卖量</w:t>
            </w:r>
            <w:r w:rsidR="00101461" w:rsidRPr="009615FD">
              <w:rPr>
                <w:rFonts w:ascii="Book Antiqua" w:hAnsi="Book Antiqua" w:cs="宋体"/>
                <w:color w:val="000000"/>
                <w:kern w:val="0"/>
                <w:sz w:val="22"/>
              </w:rPr>
              <w:t>*</w:t>
            </w:r>
            <w:r w:rsidR="00101461" w:rsidRPr="009615FD">
              <w:rPr>
                <w:rFonts w:ascii="Book Antiqua" w:hAnsi="Book Antiqua" w:cs="宋体"/>
                <w:color w:val="000000"/>
                <w:kern w:val="0"/>
                <w:sz w:val="22"/>
              </w:rPr>
              <w:t>合约乘数</w:t>
            </w:r>
            <w:r w:rsidR="00101461" w:rsidRPr="009615FD">
              <w:rPr>
                <w:rFonts w:ascii="Book Antiqua" w:hAnsi="Book Antiqua" w:cs="宋体"/>
                <w:color w:val="000000"/>
                <w:kern w:val="0"/>
                <w:sz w:val="22"/>
              </w:rPr>
              <w:t>*</w:t>
            </w:r>
            <w:r w:rsidR="00101461" w:rsidRPr="009615FD">
              <w:rPr>
                <w:rFonts w:ascii="Book Antiqua" w:hAnsi="Book Antiqua" w:cs="宋体"/>
                <w:color w:val="000000"/>
                <w:kern w:val="0"/>
                <w:sz w:val="22"/>
              </w:rPr>
              <w:t>价格</w:t>
            </w:r>
          </w:p>
        </w:tc>
      </w:tr>
      <w:tr w:rsidR="00CF415E" w:rsidRPr="009615FD" w14:paraId="3B123C63"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DD5A7F0"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8</w:t>
            </w:r>
          </w:p>
        </w:tc>
        <w:tc>
          <w:tcPr>
            <w:tcW w:w="1609" w:type="dxa"/>
            <w:tcBorders>
              <w:top w:val="nil"/>
              <w:left w:val="nil"/>
              <w:bottom w:val="single" w:sz="4" w:space="0" w:color="auto"/>
              <w:right w:val="single" w:sz="4" w:space="0" w:color="auto"/>
            </w:tcBorders>
            <w:shd w:val="clear" w:color="auto" w:fill="auto"/>
            <w:noWrap/>
            <w:vAlign w:val="bottom"/>
            <w:hideMark/>
          </w:tcPr>
          <w:p w14:paraId="28985BCF"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总卖量</w:t>
            </w:r>
          </w:p>
        </w:tc>
        <w:tc>
          <w:tcPr>
            <w:tcW w:w="5731" w:type="dxa"/>
            <w:tcBorders>
              <w:top w:val="nil"/>
              <w:left w:val="nil"/>
              <w:bottom w:val="single" w:sz="4" w:space="0" w:color="auto"/>
              <w:right w:val="single" w:sz="4" w:space="0" w:color="auto"/>
            </w:tcBorders>
            <w:shd w:val="clear" w:color="auto" w:fill="auto"/>
            <w:noWrap/>
            <w:vAlign w:val="bottom"/>
            <w:hideMark/>
          </w:tcPr>
          <w:p w14:paraId="7806E1D2" w14:textId="5BA673A5"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总卖手数</w:t>
            </w:r>
            <w:r w:rsidR="00993C0A" w:rsidRPr="009615FD">
              <w:rPr>
                <w:rFonts w:ascii="Book Antiqua" w:hAnsi="Book Antiqua" w:cs="宋体"/>
                <w:color w:val="000000"/>
                <w:kern w:val="0"/>
                <w:sz w:val="22"/>
              </w:rPr>
              <w:t>，总卖</w:t>
            </w:r>
            <w:r w:rsidR="00993C0A" w:rsidRPr="009615FD">
              <w:rPr>
                <w:rFonts w:ascii="Book Antiqua" w:hAnsi="Book Antiqua" w:cs="宋体"/>
                <w:color w:val="000000"/>
                <w:kern w:val="0"/>
                <w:sz w:val="22"/>
              </w:rPr>
              <w:t xml:space="preserve"> = Σ</w:t>
            </w:r>
            <w:r w:rsidR="00993C0A" w:rsidRPr="009615FD">
              <w:rPr>
                <w:rFonts w:ascii="Book Antiqua" w:hAnsi="Book Antiqua" w:cs="宋体"/>
                <w:color w:val="000000"/>
                <w:kern w:val="0"/>
                <w:sz w:val="22"/>
              </w:rPr>
              <w:t>卖出开仓</w:t>
            </w:r>
            <w:r w:rsidR="00993C0A" w:rsidRPr="009615FD">
              <w:rPr>
                <w:rFonts w:ascii="Book Antiqua" w:hAnsi="Book Antiqua" w:cs="宋体"/>
                <w:color w:val="000000"/>
                <w:kern w:val="0"/>
                <w:sz w:val="22"/>
              </w:rPr>
              <w:t xml:space="preserve"> + Σ</w:t>
            </w:r>
            <w:r w:rsidR="00993C0A" w:rsidRPr="009615FD">
              <w:rPr>
                <w:rFonts w:ascii="Book Antiqua" w:hAnsi="Book Antiqua" w:cs="宋体"/>
                <w:color w:val="000000"/>
                <w:kern w:val="0"/>
                <w:sz w:val="22"/>
              </w:rPr>
              <w:t>卖出平仓</w:t>
            </w:r>
          </w:p>
        </w:tc>
      </w:tr>
      <w:tr w:rsidR="00CF415E" w:rsidRPr="009615FD" w14:paraId="519162B7"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5A3689F"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9</w:t>
            </w:r>
          </w:p>
        </w:tc>
        <w:tc>
          <w:tcPr>
            <w:tcW w:w="1609" w:type="dxa"/>
            <w:tcBorders>
              <w:top w:val="nil"/>
              <w:left w:val="nil"/>
              <w:bottom w:val="single" w:sz="4" w:space="0" w:color="auto"/>
              <w:right w:val="single" w:sz="4" w:space="0" w:color="auto"/>
            </w:tcBorders>
            <w:shd w:val="clear" w:color="auto" w:fill="auto"/>
            <w:noWrap/>
            <w:vAlign w:val="bottom"/>
            <w:hideMark/>
          </w:tcPr>
          <w:p w14:paraId="28F1809E"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总卖金额</w:t>
            </w:r>
          </w:p>
        </w:tc>
        <w:tc>
          <w:tcPr>
            <w:tcW w:w="5731" w:type="dxa"/>
            <w:tcBorders>
              <w:top w:val="nil"/>
              <w:left w:val="nil"/>
              <w:bottom w:val="single" w:sz="4" w:space="0" w:color="auto"/>
              <w:right w:val="single" w:sz="4" w:space="0" w:color="auto"/>
            </w:tcBorders>
            <w:shd w:val="clear" w:color="auto" w:fill="auto"/>
            <w:noWrap/>
            <w:vAlign w:val="bottom"/>
            <w:hideMark/>
          </w:tcPr>
          <w:p w14:paraId="53DFF39B" w14:textId="43867BED"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总卖成本</w:t>
            </w:r>
            <w:r w:rsidR="00101461" w:rsidRPr="009615FD">
              <w:rPr>
                <w:rFonts w:ascii="Book Antiqua" w:hAnsi="Book Antiqua" w:cs="宋体"/>
                <w:color w:val="000000"/>
                <w:kern w:val="0"/>
                <w:sz w:val="22"/>
              </w:rPr>
              <w:t>，总卖金额</w:t>
            </w:r>
            <w:r w:rsidR="00101461" w:rsidRPr="009615FD">
              <w:rPr>
                <w:rFonts w:ascii="Book Antiqua" w:hAnsi="Book Antiqua" w:cs="宋体"/>
                <w:color w:val="000000"/>
                <w:kern w:val="0"/>
                <w:sz w:val="22"/>
              </w:rPr>
              <w:t>=</w:t>
            </w:r>
            <w:r w:rsidR="00101461" w:rsidRPr="009615FD">
              <w:rPr>
                <w:rFonts w:ascii="Book Antiqua" w:hAnsi="Book Antiqua" w:cs="宋体"/>
                <w:color w:val="000000"/>
                <w:kern w:val="0"/>
                <w:sz w:val="22"/>
              </w:rPr>
              <w:t>总卖量</w:t>
            </w:r>
            <w:r w:rsidR="00101461" w:rsidRPr="009615FD">
              <w:rPr>
                <w:rFonts w:ascii="Book Antiqua" w:hAnsi="Book Antiqua" w:cs="宋体"/>
                <w:color w:val="000000"/>
                <w:kern w:val="0"/>
                <w:sz w:val="22"/>
              </w:rPr>
              <w:t>*</w:t>
            </w:r>
            <w:r w:rsidR="00101461" w:rsidRPr="009615FD">
              <w:rPr>
                <w:rFonts w:ascii="Book Antiqua" w:hAnsi="Book Antiqua" w:cs="宋体"/>
                <w:color w:val="000000"/>
                <w:kern w:val="0"/>
                <w:sz w:val="22"/>
              </w:rPr>
              <w:t>合约乘数</w:t>
            </w:r>
            <w:r w:rsidR="00101461" w:rsidRPr="009615FD">
              <w:rPr>
                <w:rFonts w:ascii="Book Antiqua" w:hAnsi="Book Antiqua" w:cs="宋体"/>
                <w:color w:val="000000"/>
                <w:kern w:val="0"/>
                <w:sz w:val="22"/>
              </w:rPr>
              <w:t>*</w:t>
            </w:r>
            <w:r w:rsidR="00101461" w:rsidRPr="009615FD">
              <w:rPr>
                <w:rFonts w:ascii="Book Antiqua" w:hAnsi="Book Antiqua" w:cs="宋体"/>
                <w:color w:val="000000"/>
                <w:kern w:val="0"/>
                <w:sz w:val="22"/>
              </w:rPr>
              <w:t>价格</w:t>
            </w:r>
          </w:p>
        </w:tc>
      </w:tr>
      <w:tr w:rsidR="00CF415E" w:rsidRPr="009615FD" w14:paraId="58E0FB10"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84E56A"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10</w:t>
            </w:r>
          </w:p>
        </w:tc>
        <w:tc>
          <w:tcPr>
            <w:tcW w:w="1609" w:type="dxa"/>
            <w:tcBorders>
              <w:top w:val="nil"/>
              <w:left w:val="nil"/>
              <w:bottom w:val="single" w:sz="4" w:space="0" w:color="auto"/>
              <w:right w:val="single" w:sz="4" w:space="0" w:color="auto"/>
            </w:tcBorders>
            <w:shd w:val="clear" w:color="auto" w:fill="auto"/>
            <w:noWrap/>
            <w:vAlign w:val="bottom"/>
            <w:hideMark/>
          </w:tcPr>
          <w:p w14:paraId="7261F2AA"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市值</w:t>
            </w:r>
          </w:p>
        </w:tc>
        <w:tc>
          <w:tcPr>
            <w:tcW w:w="5731" w:type="dxa"/>
            <w:tcBorders>
              <w:top w:val="nil"/>
              <w:left w:val="nil"/>
              <w:bottom w:val="single" w:sz="4" w:space="0" w:color="auto"/>
              <w:right w:val="single" w:sz="4" w:space="0" w:color="auto"/>
            </w:tcBorders>
            <w:shd w:val="clear" w:color="auto" w:fill="auto"/>
            <w:noWrap/>
            <w:vAlign w:val="bottom"/>
            <w:hideMark/>
          </w:tcPr>
          <w:p w14:paraId="32A757D3"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市值</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持仓数量</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持仓合约市场买卖均价</w:t>
            </w:r>
            <w:r w:rsidRPr="009615FD">
              <w:rPr>
                <w:rFonts w:ascii="Book Antiqua" w:hAnsi="Book Antiqua" w:cs="宋体"/>
                <w:color w:val="000000"/>
                <w:kern w:val="0"/>
                <w:sz w:val="22"/>
              </w:rPr>
              <w:t xml:space="preserve"> * </w:t>
            </w:r>
            <w:r w:rsidRPr="009615FD">
              <w:rPr>
                <w:rFonts w:ascii="Book Antiqua" w:hAnsi="Book Antiqua" w:cs="宋体"/>
                <w:color w:val="000000"/>
                <w:kern w:val="0"/>
                <w:sz w:val="22"/>
              </w:rPr>
              <w:t>合约乘数</w:t>
            </w:r>
          </w:p>
        </w:tc>
      </w:tr>
      <w:tr w:rsidR="00CF415E" w:rsidRPr="009615FD" w14:paraId="4CDAA846" w14:textId="77777777" w:rsidTr="00403373">
        <w:trPr>
          <w:trHeight w:val="2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A0C849B" w14:textId="77777777" w:rsidR="00CF415E" w:rsidRPr="009615FD" w:rsidRDefault="00CF415E" w:rsidP="00CF415E">
            <w:pPr>
              <w:widowControl/>
              <w:jc w:val="right"/>
              <w:rPr>
                <w:rFonts w:ascii="Book Antiqua" w:hAnsi="Book Antiqua" w:cs="宋体"/>
                <w:color w:val="000000"/>
                <w:kern w:val="0"/>
                <w:sz w:val="22"/>
              </w:rPr>
            </w:pPr>
            <w:r w:rsidRPr="009615FD">
              <w:rPr>
                <w:rFonts w:ascii="Book Antiqua" w:hAnsi="Book Antiqua" w:cs="宋体"/>
                <w:color w:val="000000"/>
                <w:kern w:val="0"/>
                <w:sz w:val="22"/>
              </w:rPr>
              <w:t>11</w:t>
            </w:r>
          </w:p>
        </w:tc>
        <w:tc>
          <w:tcPr>
            <w:tcW w:w="1609" w:type="dxa"/>
            <w:tcBorders>
              <w:top w:val="nil"/>
              <w:left w:val="nil"/>
              <w:bottom w:val="single" w:sz="4" w:space="0" w:color="auto"/>
              <w:right w:val="single" w:sz="4" w:space="0" w:color="auto"/>
            </w:tcBorders>
            <w:shd w:val="clear" w:color="auto" w:fill="auto"/>
            <w:noWrap/>
            <w:vAlign w:val="bottom"/>
            <w:hideMark/>
          </w:tcPr>
          <w:p w14:paraId="5D480872"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总盈亏</w:t>
            </w:r>
          </w:p>
        </w:tc>
        <w:tc>
          <w:tcPr>
            <w:tcW w:w="5731" w:type="dxa"/>
            <w:tcBorders>
              <w:top w:val="nil"/>
              <w:left w:val="nil"/>
              <w:bottom w:val="single" w:sz="4" w:space="0" w:color="auto"/>
              <w:right w:val="single" w:sz="4" w:space="0" w:color="auto"/>
            </w:tcBorders>
            <w:shd w:val="clear" w:color="auto" w:fill="auto"/>
            <w:noWrap/>
            <w:vAlign w:val="bottom"/>
            <w:hideMark/>
          </w:tcPr>
          <w:p w14:paraId="2F78EAF6" w14:textId="77777777" w:rsidR="00CF415E" w:rsidRPr="009615FD" w:rsidRDefault="00CF415E" w:rsidP="00CF415E">
            <w:pPr>
              <w:widowControl/>
              <w:jc w:val="left"/>
              <w:rPr>
                <w:rFonts w:ascii="Book Antiqua" w:hAnsi="Book Antiqua" w:cs="宋体"/>
                <w:color w:val="000000"/>
                <w:kern w:val="0"/>
                <w:sz w:val="22"/>
              </w:rPr>
            </w:pPr>
            <w:r w:rsidRPr="009615FD">
              <w:rPr>
                <w:rFonts w:ascii="Book Antiqua" w:hAnsi="Book Antiqua" w:cs="宋体"/>
                <w:color w:val="000000"/>
                <w:kern w:val="0"/>
                <w:sz w:val="22"/>
              </w:rPr>
              <w:t>总卖金额</w:t>
            </w:r>
            <w:r w:rsidRPr="009615FD">
              <w:rPr>
                <w:rFonts w:ascii="Book Antiqua" w:hAnsi="Book Antiqua" w:cs="宋体"/>
                <w:color w:val="000000"/>
                <w:kern w:val="0"/>
                <w:sz w:val="22"/>
              </w:rPr>
              <w:t>-</w:t>
            </w:r>
            <w:r w:rsidRPr="009615FD">
              <w:rPr>
                <w:rFonts w:ascii="Book Antiqua" w:hAnsi="Book Antiqua" w:cs="宋体"/>
                <w:color w:val="000000"/>
                <w:kern w:val="0"/>
                <w:sz w:val="22"/>
              </w:rPr>
              <w:t>总买金额</w:t>
            </w:r>
            <w:r w:rsidRPr="009615FD">
              <w:rPr>
                <w:rFonts w:ascii="Book Antiqua" w:hAnsi="Book Antiqua" w:cs="宋体"/>
                <w:color w:val="000000"/>
                <w:kern w:val="0"/>
                <w:sz w:val="22"/>
              </w:rPr>
              <w:t>+</w:t>
            </w:r>
            <w:r w:rsidRPr="009615FD">
              <w:rPr>
                <w:rFonts w:ascii="Book Antiqua" w:hAnsi="Book Antiqua" w:cs="宋体"/>
                <w:color w:val="000000"/>
                <w:kern w:val="0"/>
                <w:sz w:val="22"/>
              </w:rPr>
              <w:t>市值</w:t>
            </w:r>
          </w:p>
        </w:tc>
      </w:tr>
    </w:tbl>
    <w:p w14:paraId="47B806A3" w14:textId="77777777" w:rsidR="0036431F" w:rsidRPr="009615FD" w:rsidRDefault="0036431F" w:rsidP="00C2209F">
      <w:pPr>
        <w:rPr>
          <w:rFonts w:ascii="Book Antiqua" w:hAnsi="Book Antiqua"/>
          <w:b/>
        </w:rPr>
      </w:pPr>
    </w:p>
    <w:p w14:paraId="23A7A059" w14:textId="2E459B48" w:rsidR="00A03F1A" w:rsidRPr="009615FD" w:rsidRDefault="0036431F" w:rsidP="00C2209F">
      <w:pPr>
        <w:rPr>
          <w:rFonts w:ascii="Book Antiqua" w:hAnsi="Book Antiqua"/>
        </w:rPr>
      </w:pPr>
      <w:r w:rsidRPr="009615FD">
        <w:rPr>
          <w:rFonts w:ascii="Book Antiqua" w:hAnsi="Book Antiqua"/>
        </w:rPr>
        <w:t>并且系统支持</w:t>
      </w:r>
      <w:r w:rsidR="0034663A" w:rsidRPr="009615FD">
        <w:rPr>
          <w:rFonts w:ascii="Book Antiqua" w:hAnsi="Book Antiqua"/>
        </w:rPr>
        <w:t>通过</w:t>
      </w:r>
      <w:proofErr w:type="spellStart"/>
      <w:r w:rsidR="0034663A" w:rsidRPr="009615FD">
        <w:rPr>
          <w:rFonts w:ascii="Book Antiqua" w:hAnsi="Book Antiqua"/>
        </w:rPr>
        <w:t>api</w:t>
      </w:r>
      <w:proofErr w:type="spellEnd"/>
      <w:r w:rsidR="0034663A" w:rsidRPr="009615FD">
        <w:rPr>
          <w:rFonts w:ascii="Book Antiqua" w:hAnsi="Book Antiqua"/>
        </w:rPr>
        <w:t>从柜台系统实时接入成交回报，</w:t>
      </w:r>
      <w:proofErr w:type="spellStart"/>
      <w:r w:rsidR="0034663A" w:rsidRPr="009615FD">
        <w:rPr>
          <w:rFonts w:ascii="Book Antiqua" w:hAnsi="Book Antiqua"/>
        </w:rPr>
        <w:t>api</w:t>
      </w:r>
      <w:proofErr w:type="spellEnd"/>
      <w:r w:rsidR="0034663A" w:rsidRPr="009615FD">
        <w:rPr>
          <w:rFonts w:ascii="Book Antiqua" w:hAnsi="Book Antiqua"/>
        </w:rPr>
        <w:t>文档如下所示</w:t>
      </w:r>
    </w:p>
    <w:bookmarkStart w:id="96" w:name="_MON_1618577183"/>
    <w:bookmarkEnd w:id="96"/>
    <w:p w14:paraId="3F62E309" w14:textId="763CE70D" w:rsidR="0034663A" w:rsidRPr="009615FD" w:rsidRDefault="0071021B" w:rsidP="00C2209F">
      <w:pPr>
        <w:rPr>
          <w:rFonts w:ascii="Book Antiqua" w:hAnsi="Book Antiqua"/>
          <w:b/>
        </w:rPr>
      </w:pPr>
      <w:ins w:id="97" w:author="一舟 叶" w:date="2019-05-05T15:55:00Z">
        <w:r w:rsidRPr="008545A3">
          <w:rPr>
            <w:rFonts w:ascii="Book Antiqua" w:hAnsi="Book Antiqua"/>
            <w:b/>
            <w:noProof/>
          </w:rPr>
          <w:object w:dxaOrig="1539" w:dyaOrig="1118" w14:anchorId="1978CF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8.7pt;height:58.6pt;mso-width-percent:0;mso-height-percent:0;mso-width-percent:0;mso-height-percent:0" o:ole="">
              <v:imagedata r:id="rId93" o:title=""/>
            </v:shape>
            <o:OLEObject Type="Embed" ProgID="Word.Document.8" ShapeID="_x0000_i1026" DrawAspect="Icon" ObjectID="_1618772345" r:id="rId94">
              <o:FieldCodes>\s</o:FieldCodes>
            </o:OLEObject>
          </w:object>
        </w:r>
      </w:ins>
    </w:p>
    <w:p w14:paraId="791D6F7D" w14:textId="138FA930" w:rsidR="00FD5F78" w:rsidRPr="009615FD" w:rsidRDefault="00FD5F78" w:rsidP="00FD5F78">
      <w:pPr>
        <w:pStyle w:val="2"/>
        <w:numPr>
          <w:ilvl w:val="1"/>
          <w:numId w:val="13"/>
        </w:numPr>
        <w:rPr>
          <w:rFonts w:ascii="Book Antiqua" w:hAnsi="Book Antiqua"/>
        </w:rPr>
      </w:pPr>
      <w:bookmarkStart w:id="98" w:name="_Toc8158138"/>
      <w:r w:rsidRPr="009615FD">
        <w:rPr>
          <w:rFonts w:ascii="Book Antiqua" w:hAnsi="Book Antiqua"/>
        </w:rPr>
        <w:t>投资组合管理</w:t>
      </w:r>
      <w:bookmarkEnd w:id="98"/>
    </w:p>
    <w:p w14:paraId="48EEBDAD" w14:textId="77777777" w:rsidR="009B38B1" w:rsidRPr="009615FD" w:rsidRDefault="009B38B1" w:rsidP="009B38B1">
      <w:pPr>
        <w:spacing w:line="360" w:lineRule="auto"/>
        <w:rPr>
          <w:rFonts w:ascii="Book Antiqua" w:hAnsi="Book Antiqua"/>
          <w:b/>
        </w:rPr>
      </w:pPr>
      <w:r w:rsidRPr="009615FD">
        <w:rPr>
          <w:rFonts w:ascii="Book Antiqua" w:hAnsi="Book Antiqua"/>
          <w:b/>
          <w:highlight w:val="lightGray"/>
        </w:rPr>
        <w:t>功能介绍</w:t>
      </w:r>
    </w:p>
    <w:p w14:paraId="09EF8319" w14:textId="0BC2E10D" w:rsidR="009B38B1" w:rsidRPr="009615FD" w:rsidRDefault="009B38B1" w:rsidP="009B38B1">
      <w:pPr>
        <w:rPr>
          <w:rFonts w:ascii="Book Antiqua" w:hAnsi="Book Antiqua"/>
        </w:rPr>
      </w:pPr>
      <w:r w:rsidRPr="009615FD">
        <w:rPr>
          <w:rFonts w:ascii="Book Antiqua" w:hAnsi="Book Antiqua"/>
        </w:rPr>
        <w:tab/>
      </w:r>
      <w:r w:rsidRPr="009615FD">
        <w:rPr>
          <w:rFonts w:ascii="Book Antiqua" w:hAnsi="Book Antiqua"/>
        </w:rPr>
        <w:t>通过【</w:t>
      </w:r>
      <w:r w:rsidR="00604AA2" w:rsidRPr="009615FD">
        <w:rPr>
          <w:rFonts w:ascii="Book Antiqua" w:hAnsi="Book Antiqua"/>
        </w:rPr>
        <w:t>投资组合管理</w:t>
      </w:r>
      <w:r w:rsidRPr="009615FD">
        <w:rPr>
          <w:rFonts w:ascii="Book Antiqua" w:hAnsi="Book Antiqua"/>
        </w:rPr>
        <w:t>】界面，客户可查看系统中</w:t>
      </w:r>
      <w:r w:rsidR="00604AA2" w:rsidRPr="009615FD">
        <w:rPr>
          <w:rFonts w:ascii="Book Antiqua" w:hAnsi="Book Antiqua"/>
        </w:rPr>
        <w:t>建立的投资组合，并可新增投资组合，或针对已有的投资组合进行维护。</w:t>
      </w:r>
    </w:p>
    <w:p w14:paraId="4485031D" w14:textId="77777777" w:rsidR="009B38B1" w:rsidRPr="009615FD" w:rsidRDefault="009B38B1" w:rsidP="009B38B1">
      <w:pPr>
        <w:rPr>
          <w:rFonts w:ascii="Book Antiqua" w:hAnsi="Book Antiqua"/>
          <w:b/>
        </w:rPr>
      </w:pPr>
      <w:r w:rsidRPr="009615FD">
        <w:rPr>
          <w:rFonts w:ascii="Book Antiqua" w:hAnsi="Book Antiqua"/>
          <w:b/>
          <w:highlight w:val="lightGray"/>
        </w:rPr>
        <w:t>操作说明</w:t>
      </w:r>
    </w:p>
    <w:p w14:paraId="16DCD0B2" w14:textId="24FF647E" w:rsidR="00604AA2" w:rsidRPr="009615FD" w:rsidRDefault="00604AA2" w:rsidP="00604AA2">
      <w:pPr>
        <w:pStyle w:val="3"/>
        <w:numPr>
          <w:ilvl w:val="2"/>
          <w:numId w:val="13"/>
        </w:numPr>
        <w:rPr>
          <w:rFonts w:ascii="Book Antiqua" w:hAnsi="Book Antiqua"/>
        </w:rPr>
      </w:pPr>
      <w:bookmarkStart w:id="99" w:name="_Toc8158139"/>
      <w:r w:rsidRPr="009615FD">
        <w:rPr>
          <w:rFonts w:ascii="Book Antiqua" w:hAnsi="Book Antiqua"/>
        </w:rPr>
        <w:t>新增投资组合</w:t>
      </w:r>
      <w:bookmarkEnd w:id="99"/>
    </w:p>
    <w:p w14:paraId="74BEF456" w14:textId="3B174D75" w:rsidR="00604AA2" w:rsidRPr="009615FD" w:rsidRDefault="00C547F6" w:rsidP="00604AA2">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【投资组合管理】中，点击左侧的</w:t>
      </w:r>
      <w:r w:rsidRPr="009615FD">
        <w:rPr>
          <w:rFonts w:ascii="Book Antiqua" w:hAnsi="Book Antiqua"/>
          <w:bdr w:val="single" w:sz="4" w:space="0" w:color="auto"/>
          <w:shd w:val="pct15" w:color="auto" w:fill="FFFFFF"/>
        </w:rPr>
        <w:t>新建</w:t>
      </w:r>
      <w:r w:rsidRPr="009615FD">
        <w:rPr>
          <w:rFonts w:ascii="Book Antiqua" w:hAnsi="Book Antiqua"/>
        </w:rPr>
        <w:t>按钮，</w:t>
      </w:r>
      <w:r w:rsidR="0017482B" w:rsidRPr="009615FD">
        <w:rPr>
          <w:rFonts w:ascii="Book Antiqua" w:hAnsi="Book Antiqua"/>
        </w:rPr>
        <w:t>如图</w:t>
      </w:r>
      <w:r w:rsidR="0017482B" w:rsidRPr="009615FD">
        <w:rPr>
          <w:rFonts w:ascii="Book Antiqua" w:hAnsi="Book Antiqua"/>
        </w:rPr>
        <w:t>5-7-1</w:t>
      </w:r>
      <w:r w:rsidR="0017482B" w:rsidRPr="009615FD">
        <w:rPr>
          <w:rFonts w:ascii="Book Antiqua" w:hAnsi="Book Antiqua"/>
        </w:rPr>
        <w:t>所示，输入需要建立的投资组合的名称，</w:t>
      </w:r>
      <w:r w:rsidR="00B61C7F" w:rsidRPr="009615FD">
        <w:rPr>
          <w:rFonts w:ascii="Book Antiqua" w:hAnsi="Book Antiqua"/>
        </w:rPr>
        <w:t>点击</w:t>
      </w:r>
      <w:r w:rsidR="00B61C7F" w:rsidRPr="009615FD">
        <w:rPr>
          <w:rFonts w:ascii="Book Antiqua" w:hAnsi="Book Antiqua"/>
          <w:bdr w:val="single" w:sz="4" w:space="0" w:color="auto"/>
          <w:shd w:val="pct15" w:color="auto" w:fill="FFFFFF"/>
        </w:rPr>
        <w:t>确认</w:t>
      </w:r>
      <w:r w:rsidR="00B61C7F" w:rsidRPr="009615FD">
        <w:rPr>
          <w:rFonts w:ascii="Book Antiqua" w:hAnsi="Book Antiqua"/>
        </w:rPr>
        <w:t>按钮即可完成</w:t>
      </w:r>
      <w:r w:rsidR="00D218C5" w:rsidRPr="009615FD">
        <w:rPr>
          <w:rFonts w:ascii="Book Antiqua" w:hAnsi="Book Antiqua"/>
        </w:rPr>
        <w:t>投资组合</w:t>
      </w:r>
      <w:r w:rsidR="00B61C7F" w:rsidRPr="009615FD">
        <w:rPr>
          <w:rFonts w:ascii="Book Antiqua" w:hAnsi="Book Antiqua"/>
        </w:rPr>
        <w:t>的创建，点击</w:t>
      </w:r>
      <w:r w:rsidR="00B61C7F" w:rsidRPr="009615FD">
        <w:rPr>
          <w:rFonts w:ascii="Book Antiqua" w:hAnsi="Book Antiqua"/>
          <w:bdr w:val="single" w:sz="4" w:space="0" w:color="auto"/>
          <w:shd w:val="pct15" w:color="auto" w:fill="FFFFFF"/>
        </w:rPr>
        <w:t>取消</w:t>
      </w:r>
      <w:r w:rsidR="00B61C7F" w:rsidRPr="009615FD">
        <w:rPr>
          <w:rFonts w:ascii="Book Antiqua" w:hAnsi="Book Antiqua"/>
        </w:rPr>
        <w:t>按钮即可取消操作。</w:t>
      </w:r>
    </w:p>
    <w:p w14:paraId="7DB0B088" w14:textId="5F4BC080" w:rsidR="00604AA2" w:rsidRPr="009615FD" w:rsidRDefault="00604AA2" w:rsidP="00604AA2">
      <w:pPr>
        <w:rPr>
          <w:rFonts w:ascii="Book Antiqua" w:hAnsi="Book Antiqua"/>
        </w:rPr>
      </w:pPr>
      <w:r w:rsidRPr="009615FD">
        <w:rPr>
          <w:rFonts w:ascii="Book Antiqua" w:hAnsi="Book Antiqua"/>
          <w:noProof/>
        </w:rPr>
        <w:drawing>
          <wp:inline distT="0" distB="0" distL="0" distR="0" wp14:anchorId="5FF9CA49" wp14:editId="61D0DEC7">
            <wp:extent cx="5274310" cy="1824990"/>
            <wp:effectExtent l="0" t="0" r="2540" b="381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4990"/>
                    </a:xfrm>
                    <a:prstGeom prst="rect">
                      <a:avLst/>
                    </a:prstGeom>
                  </pic:spPr>
                </pic:pic>
              </a:graphicData>
            </a:graphic>
          </wp:inline>
        </w:drawing>
      </w:r>
    </w:p>
    <w:p w14:paraId="7824C50A" w14:textId="536242D0" w:rsidR="00B61C7F" w:rsidRPr="009615FD" w:rsidRDefault="00B61C7F" w:rsidP="00B61C7F">
      <w:pPr>
        <w:jc w:val="center"/>
        <w:rPr>
          <w:rFonts w:ascii="Book Antiqua" w:hAnsi="Book Antiqua"/>
        </w:rPr>
      </w:pPr>
      <w:r w:rsidRPr="009615FD">
        <w:rPr>
          <w:rFonts w:ascii="Book Antiqua" w:hAnsi="Book Antiqua"/>
        </w:rPr>
        <w:t>图</w:t>
      </w:r>
      <w:r w:rsidRPr="009615FD">
        <w:rPr>
          <w:rFonts w:ascii="Book Antiqua" w:hAnsi="Book Antiqua"/>
        </w:rPr>
        <w:t xml:space="preserve"> 5-7-1</w:t>
      </w:r>
    </w:p>
    <w:p w14:paraId="7F85AB6C" w14:textId="4AB6BB2D" w:rsidR="00E76D07" w:rsidRPr="009615FD" w:rsidRDefault="00E76D07" w:rsidP="00E76D07">
      <w:pPr>
        <w:pStyle w:val="3"/>
        <w:numPr>
          <w:ilvl w:val="2"/>
          <w:numId w:val="13"/>
        </w:numPr>
        <w:rPr>
          <w:rFonts w:ascii="Book Antiqua" w:hAnsi="Book Antiqua"/>
        </w:rPr>
      </w:pPr>
      <w:bookmarkStart w:id="100" w:name="_Toc8158140"/>
      <w:r w:rsidRPr="009615FD">
        <w:rPr>
          <w:rFonts w:ascii="Book Antiqua" w:hAnsi="Book Antiqua"/>
        </w:rPr>
        <w:t>维护投资组合</w:t>
      </w:r>
      <w:bookmarkEnd w:id="100"/>
    </w:p>
    <w:p w14:paraId="5F3799FE" w14:textId="7ED6112A" w:rsidR="00E76D07" w:rsidRPr="009615FD" w:rsidRDefault="00E76D07" w:rsidP="00E76D07">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【投资组合管理】中，选择需要进行修改的投资组合，如图</w:t>
      </w:r>
      <w:r w:rsidRPr="009615FD">
        <w:rPr>
          <w:rFonts w:ascii="Book Antiqua" w:hAnsi="Book Antiqua"/>
        </w:rPr>
        <w:t>5-7-2</w:t>
      </w:r>
      <w:r w:rsidRPr="009615FD">
        <w:rPr>
          <w:rFonts w:ascii="Book Antiqua" w:hAnsi="Book Antiqua"/>
        </w:rPr>
        <w:t>所示，点击</w:t>
      </w:r>
      <w:r w:rsidRPr="009615FD">
        <w:rPr>
          <w:rFonts w:ascii="Book Antiqua" w:hAnsi="Book Antiqua"/>
          <w:bdr w:val="single" w:sz="4" w:space="0" w:color="auto"/>
          <w:shd w:val="pct15" w:color="auto" w:fill="FFFFFF"/>
        </w:rPr>
        <w:t>删除</w:t>
      </w:r>
      <w:r w:rsidRPr="009615FD">
        <w:rPr>
          <w:rFonts w:ascii="Book Antiqua" w:hAnsi="Book Antiqua"/>
        </w:rPr>
        <w:t>按钮，即可完成对投资组合的删除，点击</w:t>
      </w:r>
      <w:r w:rsidRPr="009615FD">
        <w:rPr>
          <w:rFonts w:ascii="Book Antiqua" w:hAnsi="Book Antiqua"/>
          <w:bdr w:val="single" w:sz="4" w:space="0" w:color="auto"/>
          <w:shd w:val="pct15" w:color="auto" w:fill="FFFFFF"/>
        </w:rPr>
        <w:t>修改</w:t>
      </w:r>
      <w:r w:rsidRPr="009615FD">
        <w:rPr>
          <w:rFonts w:ascii="Book Antiqua" w:hAnsi="Book Antiqua"/>
        </w:rPr>
        <w:t>按钮，如图</w:t>
      </w:r>
      <w:r w:rsidRPr="009615FD">
        <w:rPr>
          <w:rFonts w:ascii="Book Antiqua" w:hAnsi="Book Antiqua"/>
        </w:rPr>
        <w:t>5-7-3</w:t>
      </w:r>
      <w:r w:rsidRPr="009615FD">
        <w:rPr>
          <w:rFonts w:ascii="Book Antiqua" w:hAnsi="Book Antiqua"/>
        </w:rPr>
        <w:t>所示，输入所需修改的投资组合名称，点击</w:t>
      </w:r>
      <w:r w:rsidRPr="009615FD">
        <w:rPr>
          <w:rFonts w:ascii="Book Antiqua" w:hAnsi="Book Antiqua"/>
          <w:bdr w:val="single" w:sz="4" w:space="0" w:color="auto"/>
          <w:shd w:val="pct15" w:color="auto" w:fill="FFFFFF"/>
        </w:rPr>
        <w:t>确认</w:t>
      </w:r>
      <w:r w:rsidRPr="009615FD">
        <w:rPr>
          <w:rFonts w:ascii="Book Antiqua" w:hAnsi="Book Antiqua"/>
        </w:rPr>
        <w:t>按钮即可完成投资组合的修改，点击</w:t>
      </w:r>
      <w:r w:rsidRPr="009615FD">
        <w:rPr>
          <w:rFonts w:ascii="Book Antiqua" w:hAnsi="Book Antiqua"/>
          <w:bdr w:val="single" w:sz="4" w:space="0" w:color="auto"/>
          <w:shd w:val="pct15" w:color="auto" w:fill="FFFFFF"/>
        </w:rPr>
        <w:t>取消</w:t>
      </w:r>
      <w:r w:rsidRPr="009615FD">
        <w:rPr>
          <w:rFonts w:ascii="Book Antiqua" w:hAnsi="Book Antiqua"/>
        </w:rPr>
        <w:t>按钮即可取消操作。</w:t>
      </w:r>
    </w:p>
    <w:p w14:paraId="095A650A" w14:textId="03673361" w:rsidR="009B38B1" w:rsidRPr="009615FD" w:rsidRDefault="00E76D07" w:rsidP="009B38B1">
      <w:pPr>
        <w:rPr>
          <w:rFonts w:ascii="Book Antiqua" w:hAnsi="Book Antiqua"/>
        </w:rPr>
      </w:pPr>
      <w:r w:rsidRPr="009615FD">
        <w:rPr>
          <w:rFonts w:ascii="Book Antiqua" w:hAnsi="Book Antiqua"/>
          <w:noProof/>
        </w:rPr>
        <w:lastRenderedPageBreak/>
        <w:drawing>
          <wp:inline distT="0" distB="0" distL="0" distR="0" wp14:anchorId="13DFB569" wp14:editId="2B3036F4">
            <wp:extent cx="5274310" cy="2677795"/>
            <wp:effectExtent l="0" t="0" r="2540" b="82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77795"/>
                    </a:xfrm>
                    <a:prstGeom prst="rect">
                      <a:avLst/>
                    </a:prstGeom>
                  </pic:spPr>
                </pic:pic>
              </a:graphicData>
            </a:graphic>
          </wp:inline>
        </w:drawing>
      </w:r>
    </w:p>
    <w:p w14:paraId="292ACBF5" w14:textId="58140208" w:rsidR="00776BE2" w:rsidRPr="009615FD" w:rsidRDefault="00776BE2" w:rsidP="00776BE2">
      <w:pPr>
        <w:jc w:val="center"/>
        <w:rPr>
          <w:rFonts w:ascii="Book Antiqua" w:hAnsi="Book Antiqua"/>
        </w:rPr>
      </w:pPr>
      <w:r w:rsidRPr="009615FD">
        <w:rPr>
          <w:rFonts w:ascii="Book Antiqua" w:hAnsi="Book Antiqua"/>
        </w:rPr>
        <w:t>图</w:t>
      </w:r>
      <w:r w:rsidRPr="009615FD">
        <w:rPr>
          <w:rFonts w:ascii="Book Antiqua" w:hAnsi="Book Antiqua"/>
        </w:rPr>
        <w:t xml:space="preserve"> 5-7-2</w:t>
      </w:r>
    </w:p>
    <w:p w14:paraId="6C7731FE" w14:textId="129EE026" w:rsidR="00E76D07" w:rsidRPr="009615FD" w:rsidRDefault="00E76D07" w:rsidP="009B38B1">
      <w:pPr>
        <w:rPr>
          <w:rFonts w:ascii="Book Antiqua" w:hAnsi="Book Antiqua"/>
        </w:rPr>
      </w:pPr>
      <w:r w:rsidRPr="009615FD">
        <w:rPr>
          <w:rFonts w:ascii="Book Antiqua" w:hAnsi="Book Antiqua"/>
          <w:noProof/>
        </w:rPr>
        <w:drawing>
          <wp:inline distT="0" distB="0" distL="0" distR="0" wp14:anchorId="6C818C79" wp14:editId="0EB1263A">
            <wp:extent cx="5274310" cy="2265045"/>
            <wp:effectExtent l="0" t="0" r="2540" b="190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65045"/>
                    </a:xfrm>
                    <a:prstGeom prst="rect">
                      <a:avLst/>
                    </a:prstGeom>
                  </pic:spPr>
                </pic:pic>
              </a:graphicData>
            </a:graphic>
          </wp:inline>
        </w:drawing>
      </w:r>
    </w:p>
    <w:p w14:paraId="7409D337" w14:textId="18023816" w:rsidR="00776BE2" w:rsidRPr="009615FD" w:rsidRDefault="00776BE2" w:rsidP="00776BE2">
      <w:pPr>
        <w:jc w:val="center"/>
        <w:rPr>
          <w:rFonts w:ascii="Book Antiqua" w:hAnsi="Book Antiqua"/>
        </w:rPr>
      </w:pPr>
      <w:r w:rsidRPr="009615FD">
        <w:rPr>
          <w:rFonts w:ascii="Book Antiqua" w:hAnsi="Book Antiqua"/>
        </w:rPr>
        <w:t>图</w:t>
      </w:r>
      <w:r w:rsidRPr="009615FD">
        <w:rPr>
          <w:rFonts w:ascii="Book Antiqua" w:hAnsi="Book Antiqua"/>
        </w:rPr>
        <w:t xml:space="preserve"> 5-7-3</w:t>
      </w:r>
    </w:p>
    <w:p w14:paraId="52B3C91F" w14:textId="56A0C022" w:rsidR="00FD5F78" w:rsidRPr="009615FD" w:rsidRDefault="00FD5F78" w:rsidP="00FD5F78">
      <w:pPr>
        <w:pStyle w:val="2"/>
        <w:numPr>
          <w:ilvl w:val="1"/>
          <w:numId w:val="13"/>
        </w:numPr>
        <w:rPr>
          <w:rFonts w:ascii="Book Antiqua" w:hAnsi="Book Antiqua"/>
        </w:rPr>
      </w:pPr>
      <w:bookmarkStart w:id="101" w:name="_Toc8158141"/>
      <w:r w:rsidRPr="009615FD">
        <w:rPr>
          <w:rFonts w:ascii="Book Antiqua" w:hAnsi="Book Antiqua"/>
        </w:rPr>
        <w:t>交易文档</w:t>
      </w:r>
      <w:bookmarkEnd w:id="101"/>
    </w:p>
    <w:p w14:paraId="6FF7CB5D" w14:textId="79085325" w:rsidR="00D24837" w:rsidRPr="009615FD" w:rsidRDefault="00D24837" w:rsidP="00403373">
      <w:pPr>
        <w:rPr>
          <w:rFonts w:ascii="Book Antiqua" w:hAnsi="Book Antiqua"/>
        </w:rPr>
      </w:pPr>
      <w:r w:rsidRPr="009615FD">
        <w:rPr>
          <w:rFonts w:ascii="Book Antiqua" w:hAnsi="Book Antiqua"/>
        </w:rPr>
        <w:t>在【交易管理】</w:t>
      </w:r>
      <w:r w:rsidRPr="009615FD">
        <w:rPr>
          <w:rFonts w:ascii="Book Antiqua" w:hAnsi="Book Antiqua"/>
        </w:rPr>
        <w:t>-</w:t>
      </w:r>
      <w:r w:rsidRPr="009615FD">
        <w:rPr>
          <w:rFonts w:ascii="Book Antiqua" w:hAnsi="Book Antiqua"/>
        </w:rPr>
        <w:t>【交易文档】中，根据查询条件进行合约生产文档的状态查看，如图</w:t>
      </w:r>
      <w:r w:rsidRPr="009615FD">
        <w:rPr>
          <w:rFonts w:ascii="Book Antiqua" w:hAnsi="Book Antiqua"/>
        </w:rPr>
        <w:t>5-8-1</w:t>
      </w:r>
      <w:r w:rsidRPr="009615FD">
        <w:rPr>
          <w:rFonts w:ascii="Book Antiqua" w:hAnsi="Book Antiqua"/>
        </w:rPr>
        <w:t>所示，点击</w:t>
      </w:r>
      <w:r w:rsidR="00876AB7" w:rsidRPr="009615FD">
        <w:rPr>
          <w:rFonts w:ascii="Book Antiqua" w:hAnsi="Book Antiqua"/>
          <w:bdr w:val="single" w:sz="4" w:space="0" w:color="auto"/>
          <w:shd w:val="pct15" w:color="auto" w:fill="FFFFFF"/>
        </w:rPr>
        <w:t>生成交易确认书</w:t>
      </w:r>
      <w:r w:rsidRPr="009615FD">
        <w:rPr>
          <w:rFonts w:ascii="Book Antiqua" w:hAnsi="Book Antiqua"/>
        </w:rPr>
        <w:t>按钮，</w:t>
      </w:r>
      <w:r w:rsidR="00876AB7" w:rsidRPr="009615FD">
        <w:rPr>
          <w:rFonts w:ascii="Book Antiqua" w:hAnsi="Book Antiqua"/>
        </w:rPr>
        <w:t>如图</w:t>
      </w:r>
      <w:r w:rsidR="00876AB7" w:rsidRPr="009615FD">
        <w:rPr>
          <w:rFonts w:ascii="Book Antiqua" w:hAnsi="Book Antiqua"/>
        </w:rPr>
        <w:t>5-8-2</w:t>
      </w:r>
      <w:r w:rsidR="00876AB7" w:rsidRPr="009615FD">
        <w:rPr>
          <w:rFonts w:ascii="Book Antiqua" w:hAnsi="Book Antiqua"/>
        </w:rPr>
        <w:t>所示，</w:t>
      </w:r>
      <w:r w:rsidRPr="009615FD">
        <w:rPr>
          <w:rFonts w:ascii="Book Antiqua" w:hAnsi="Book Antiqua"/>
        </w:rPr>
        <w:t>即可完成对</w:t>
      </w:r>
      <w:r w:rsidR="00876AB7" w:rsidRPr="009615FD">
        <w:rPr>
          <w:rFonts w:ascii="Book Antiqua" w:hAnsi="Book Antiqua"/>
        </w:rPr>
        <w:t>该交易的交易确认书的创建</w:t>
      </w:r>
      <w:r w:rsidRPr="009615FD">
        <w:rPr>
          <w:rFonts w:ascii="Book Antiqua" w:hAnsi="Book Antiqua"/>
        </w:rPr>
        <w:t>，点击</w:t>
      </w:r>
      <w:r w:rsidR="00876AB7" w:rsidRPr="009615FD">
        <w:rPr>
          <w:rFonts w:ascii="Book Antiqua" w:hAnsi="Book Antiqua"/>
          <w:bdr w:val="single" w:sz="4" w:space="0" w:color="auto"/>
          <w:shd w:val="pct15" w:color="auto" w:fill="FFFFFF"/>
        </w:rPr>
        <w:t>下载</w:t>
      </w:r>
      <w:r w:rsidRPr="009615FD">
        <w:rPr>
          <w:rFonts w:ascii="Book Antiqua" w:hAnsi="Book Antiqua"/>
        </w:rPr>
        <w:t>按钮，</w:t>
      </w:r>
      <w:r w:rsidR="00876AB7" w:rsidRPr="009615FD">
        <w:rPr>
          <w:rFonts w:ascii="Book Antiqua" w:hAnsi="Book Antiqua"/>
        </w:rPr>
        <w:t>可下载交易确认书到本地</w:t>
      </w:r>
      <w:r w:rsidRPr="009615FD">
        <w:rPr>
          <w:rFonts w:ascii="Book Antiqua" w:hAnsi="Book Antiqua"/>
        </w:rPr>
        <w:t>，</w:t>
      </w:r>
      <w:r w:rsidR="00876AB7" w:rsidRPr="009615FD">
        <w:rPr>
          <w:rFonts w:ascii="Book Antiqua" w:hAnsi="Book Antiqua"/>
        </w:rPr>
        <w:t>点击</w:t>
      </w:r>
      <w:r w:rsidR="00876AB7" w:rsidRPr="009615FD">
        <w:rPr>
          <w:rFonts w:ascii="Book Antiqua" w:hAnsi="Book Antiqua"/>
          <w:bdr w:val="single" w:sz="4" w:space="0" w:color="auto"/>
          <w:shd w:val="pct15" w:color="auto" w:fill="FFFFFF"/>
        </w:rPr>
        <w:t>发送至客户邮箱</w:t>
      </w:r>
      <w:r w:rsidR="00876AB7" w:rsidRPr="009615FD">
        <w:rPr>
          <w:rFonts w:ascii="Book Antiqua" w:hAnsi="Book Antiqua"/>
        </w:rPr>
        <w:t>按钮，可将此交易确认书发送到客户的邮箱。</w:t>
      </w:r>
    </w:p>
    <w:p w14:paraId="57556BE8" w14:textId="4F6AAAED" w:rsidR="00FD5F78" w:rsidRPr="009615FD" w:rsidRDefault="00D24837" w:rsidP="00FD5F78">
      <w:pPr>
        <w:rPr>
          <w:rFonts w:ascii="Book Antiqua" w:hAnsi="Book Antiqua"/>
        </w:rPr>
      </w:pPr>
      <w:r w:rsidRPr="009615FD">
        <w:rPr>
          <w:rFonts w:ascii="Book Antiqua" w:hAnsi="Book Antiqua"/>
          <w:noProof/>
        </w:rPr>
        <w:lastRenderedPageBreak/>
        <w:drawing>
          <wp:inline distT="0" distB="0" distL="0" distR="0" wp14:anchorId="7CE8D773" wp14:editId="5BA6DDF7">
            <wp:extent cx="5274310" cy="150812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08125"/>
                    </a:xfrm>
                    <a:prstGeom prst="rect">
                      <a:avLst/>
                    </a:prstGeom>
                  </pic:spPr>
                </pic:pic>
              </a:graphicData>
            </a:graphic>
          </wp:inline>
        </w:drawing>
      </w:r>
    </w:p>
    <w:p w14:paraId="4A2C22EF" w14:textId="57032D03" w:rsidR="00876AB7" w:rsidRPr="009615FD" w:rsidRDefault="00876AB7" w:rsidP="00403373">
      <w:pPr>
        <w:jc w:val="center"/>
        <w:rPr>
          <w:rFonts w:ascii="Book Antiqua" w:hAnsi="Book Antiqua"/>
        </w:rPr>
      </w:pPr>
      <w:r w:rsidRPr="009615FD">
        <w:rPr>
          <w:rFonts w:ascii="Book Antiqua" w:hAnsi="Book Antiqua"/>
        </w:rPr>
        <w:t>图</w:t>
      </w:r>
      <w:r w:rsidRPr="009615FD">
        <w:rPr>
          <w:rFonts w:ascii="Book Antiqua" w:hAnsi="Book Antiqua"/>
        </w:rPr>
        <w:t>5-8-1</w:t>
      </w:r>
    </w:p>
    <w:p w14:paraId="71CC6C13" w14:textId="2FE2A0C3" w:rsidR="00D24837" w:rsidRPr="009615FD" w:rsidRDefault="00D24837" w:rsidP="00FD5F78">
      <w:pPr>
        <w:rPr>
          <w:rFonts w:ascii="Book Antiqua" w:hAnsi="Book Antiqua"/>
        </w:rPr>
      </w:pPr>
      <w:r w:rsidRPr="009615FD">
        <w:rPr>
          <w:rFonts w:ascii="Book Antiqua" w:hAnsi="Book Antiqua"/>
          <w:noProof/>
        </w:rPr>
        <w:drawing>
          <wp:inline distT="0" distB="0" distL="0" distR="0" wp14:anchorId="4CDC74DC" wp14:editId="0B2CF431">
            <wp:extent cx="5274310" cy="35344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34410"/>
                    </a:xfrm>
                    <a:prstGeom prst="rect">
                      <a:avLst/>
                    </a:prstGeom>
                  </pic:spPr>
                </pic:pic>
              </a:graphicData>
            </a:graphic>
          </wp:inline>
        </w:drawing>
      </w:r>
    </w:p>
    <w:p w14:paraId="243E160F" w14:textId="1FFCBF6F" w:rsidR="00876AB7" w:rsidRPr="009615FD" w:rsidRDefault="00876AB7" w:rsidP="00876AB7">
      <w:pPr>
        <w:jc w:val="center"/>
        <w:rPr>
          <w:rFonts w:ascii="Book Antiqua" w:hAnsi="Book Antiqua"/>
        </w:rPr>
      </w:pPr>
      <w:r w:rsidRPr="009615FD">
        <w:rPr>
          <w:rFonts w:ascii="Book Antiqua" w:hAnsi="Book Antiqua"/>
        </w:rPr>
        <w:t>图</w:t>
      </w:r>
      <w:r w:rsidRPr="009615FD">
        <w:rPr>
          <w:rFonts w:ascii="Book Antiqua" w:hAnsi="Book Antiqua"/>
        </w:rPr>
        <w:t xml:space="preserve"> 5-8-2</w:t>
      </w:r>
    </w:p>
    <w:p w14:paraId="3E48B8F3" w14:textId="2D91E0F4" w:rsidR="001450AF" w:rsidRPr="009615FD" w:rsidRDefault="001450AF" w:rsidP="001450AF">
      <w:pPr>
        <w:rPr>
          <w:rFonts w:ascii="Book Antiqua" w:hAnsi="Book Antiqua"/>
          <w:b/>
        </w:rPr>
      </w:pPr>
      <w:r w:rsidRPr="009615FD">
        <w:rPr>
          <w:rFonts w:ascii="Book Antiqua" w:hAnsi="Book Antiqua"/>
          <w:b/>
        </w:rPr>
        <w:t>查询条件：</w:t>
      </w:r>
    </w:p>
    <w:p w14:paraId="506FC0F7" w14:textId="6515A170" w:rsidR="00EA3EFD" w:rsidRPr="009615FD" w:rsidRDefault="00EA3EFD" w:rsidP="001450AF">
      <w:pPr>
        <w:rPr>
          <w:rFonts w:ascii="Book Antiqua" w:hAnsi="Book Antiqua"/>
        </w:rPr>
      </w:pPr>
      <w:r w:rsidRPr="009615FD">
        <w:rPr>
          <w:rFonts w:ascii="Book Antiqua" w:hAnsi="Book Antiqua"/>
          <w:shd w:val="pct15" w:color="auto" w:fill="FFFFFF"/>
        </w:rPr>
        <w:t>交易日：</w:t>
      </w:r>
      <w:r w:rsidRPr="009615FD">
        <w:rPr>
          <w:rFonts w:ascii="Book Antiqua" w:hAnsi="Book Antiqua"/>
        </w:rPr>
        <w:t>时间段选择，可根据选择的时间段，查询交易日在这段时间内的期权合约；</w:t>
      </w:r>
    </w:p>
    <w:p w14:paraId="09DF27D9" w14:textId="3FD9236F" w:rsidR="00EA3EFD" w:rsidRPr="009615FD" w:rsidRDefault="00EA3EFD" w:rsidP="001450AF">
      <w:pPr>
        <w:rPr>
          <w:rFonts w:ascii="Book Antiqua" w:hAnsi="Book Antiqua"/>
        </w:rPr>
      </w:pPr>
      <w:r w:rsidRPr="009615FD">
        <w:rPr>
          <w:rFonts w:ascii="Book Antiqua" w:hAnsi="Book Antiqua"/>
          <w:shd w:val="pct15" w:color="auto" w:fill="FFFFFF"/>
        </w:rPr>
        <w:t>交易确认书处理状态：</w:t>
      </w:r>
      <w:r w:rsidRPr="009615FD">
        <w:rPr>
          <w:rFonts w:ascii="Book Antiqua" w:hAnsi="Book Antiqua"/>
        </w:rPr>
        <w:t>有三种状态可供选择（未处理、已下载、已发送），不选择为查询所有状态的期权合约；</w:t>
      </w:r>
    </w:p>
    <w:p w14:paraId="08312920" w14:textId="3E83A824" w:rsidR="00EA3EFD" w:rsidRPr="009615FD" w:rsidRDefault="00EA3EFD" w:rsidP="001450AF">
      <w:pPr>
        <w:rPr>
          <w:rFonts w:ascii="Book Antiqua" w:hAnsi="Book Antiqua"/>
        </w:rPr>
      </w:pPr>
      <w:r w:rsidRPr="009615FD">
        <w:rPr>
          <w:rFonts w:ascii="Book Antiqua" w:hAnsi="Book Antiqua"/>
          <w:shd w:val="pct15" w:color="auto" w:fill="FFFFFF"/>
        </w:rPr>
        <w:t>交易簿：</w:t>
      </w:r>
      <w:r w:rsidRPr="009615FD">
        <w:rPr>
          <w:rFonts w:ascii="Book Antiqua" w:hAnsi="Book Antiqua"/>
        </w:rPr>
        <w:t>选择想要查看合约的交易簿，不选择为查询所有的交易簿下的期权合约；</w:t>
      </w:r>
    </w:p>
    <w:p w14:paraId="44A12AC1" w14:textId="50DE6059" w:rsidR="00EA3EFD" w:rsidRPr="009615FD" w:rsidRDefault="00EA3EFD" w:rsidP="001450AF">
      <w:pPr>
        <w:rPr>
          <w:rFonts w:ascii="Book Antiqua" w:hAnsi="Book Antiqua"/>
        </w:rPr>
      </w:pPr>
      <w:r w:rsidRPr="009615FD">
        <w:rPr>
          <w:rFonts w:ascii="Book Antiqua" w:hAnsi="Book Antiqua"/>
          <w:shd w:val="pct15" w:color="auto" w:fill="FFFFFF"/>
        </w:rPr>
        <w:t>交易</w:t>
      </w:r>
      <w:r w:rsidRPr="009615FD">
        <w:rPr>
          <w:rFonts w:ascii="Book Antiqua" w:hAnsi="Book Antiqua"/>
          <w:shd w:val="pct15" w:color="auto" w:fill="FFFFFF"/>
        </w:rPr>
        <w:t>ID</w:t>
      </w:r>
      <w:r w:rsidRPr="009615FD">
        <w:rPr>
          <w:rFonts w:ascii="Book Antiqua" w:hAnsi="Book Antiqua"/>
          <w:shd w:val="pct15" w:color="auto" w:fill="FFFFFF"/>
        </w:rPr>
        <w:t>：</w:t>
      </w:r>
      <w:r w:rsidRPr="009615FD">
        <w:rPr>
          <w:rFonts w:ascii="Book Antiqua" w:hAnsi="Book Antiqua"/>
        </w:rPr>
        <w:t>选择想要查询的期权合约，不选择为查询所有的期权合约；</w:t>
      </w:r>
    </w:p>
    <w:p w14:paraId="7E231975" w14:textId="4D11EB0D" w:rsidR="00EA3EFD" w:rsidRPr="009615FD" w:rsidRDefault="00EA3EFD" w:rsidP="001450AF">
      <w:pPr>
        <w:rPr>
          <w:rFonts w:ascii="Book Antiqua" w:hAnsi="Book Antiqua"/>
        </w:rPr>
      </w:pPr>
      <w:r w:rsidRPr="009615FD">
        <w:rPr>
          <w:rFonts w:ascii="Book Antiqua" w:hAnsi="Book Antiqua"/>
          <w:shd w:val="pct15" w:color="auto" w:fill="FFFFFF"/>
        </w:rPr>
        <w:t>交易对手：</w:t>
      </w:r>
      <w:r w:rsidRPr="009615FD">
        <w:rPr>
          <w:rFonts w:ascii="Book Antiqua" w:hAnsi="Book Antiqua"/>
        </w:rPr>
        <w:t>选择想要查看的交易对手下的期权合约，不选择为查询所有的期权合约；</w:t>
      </w:r>
    </w:p>
    <w:p w14:paraId="43733CDF" w14:textId="4700ACFD" w:rsidR="002B14DE" w:rsidRPr="009615FD" w:rsidRDefault="002B14DE" w:rsidP="001450AF">
      <w:pPr>
        <w:rPr>
          <w:rFonts w:ascii="Book Antiqua" w:hAnsi="Book Antiqua"/>
          <w:b/>
        </w:rPr>
      </w:pPr>
      <w:r w:rsidRPr="009615FD">
        <w:rPr>
          <w:rFonts w:ascii="Book Antiqua" w:hAnsi="Book Antiqua"/>
          <w:b/>
        </w:rPr>
        <w:t>字段说明：</w:t>
      </w:r>
    </w:p>
    <w:tbl>
      <w:tblPr>
        <w:tblW w:w="8600" w:type="dxa"/>
        <w:tblLook w:val="04A0" w:firstRow="1" w:lastRow="0" w:firstColumn="1" w:lastColumn="0" w:noHBand="0" w:noVBand="1"/>
      </w:tblPr>
      <w:tblGrid>
        <w:gridCol w:w="1080"/>
        <w:gridCol w:w="2320"/>
        <w:gridCol w:w="5200"/>
      </w:tblGrid>
      <w:tr w:rsidR="002B14DE" w:rsidRPr="009615FD" w14:paraId="2C2301C2" w14:textId="77777777" w:rsidTr="002B14DE">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60339614" w14:textId="77777777" w:rsidR="002B14DE" w:rsidRPr="009615FD" w:rsidRDefault="002B14DE" w:rsidP="002B14D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320" w:type="dxa"/>
            <w:tcBorders>
              <w:top w:val="single" w:sz="4" w:space="0" w:color="auto"/>
              <w:left w:val="nil"/>
              <w:bottom w:val="single" w:sz="4" w:space="0" w:color="auto"/>
              <w:right w:val="single" w:sz="4" w:space="0" w:color="auto"/>
            </w:tcBorders>
            <w:shd w:val="clear" w:color="000000" w:fill="A6A6A6"/>
            <w:noWrap/>
            <w:vAlign w:val="bottom"/>
            <w:hideMark/>
          </w:tcPr>
          <w:p w14:paraId="36116A83" w14:textId="77777777" w:rsidR="002B14DE" w:rsidRPr="009615FD" w:rsidRDefault="002B14DE" w:rsidP="002B14D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5200" w:type="dxa"/>
            <w:tcBorders>
              <w:top w:val="single" w:sz="4" w:space="0" w:color="auto"/>
              <w:left w:val="nil"/>
              <w:bottom w:val="single" w:sz="4" w:space="0" w:color="auto"/>
              <w:right w:val="single" w:sz="4" w:space="0" w:color="auto"/>
            </w:tcBorders>
            <w:shd w:val="clear" w:color="000000" w:fill="A6A6A6"/>
            <w:vAlign w:val="bottom"/>
            <w:hideMark/>
          </w:tcPr>
          <w:p w14:paraId="552FF6FC" w14:textId="77777777" w:rsidR="002B14DE" w:rsidRPr="009615FD" w:rsidRDefault="002B14DE" w:rsidP="002B14D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2B14DE" w:rsidRPr="009615FD" w14:paraId="554FE1F6" w14:textId="77777777" w:rsidTr="002B14D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6072BA5"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320" w:type="dxa"/>
            <w:tcBorders>
              <w:top w:val="nil"/>
              <w:left w:val="nil"/>
              <w:bottom w:val="single" w:sz="4" w:space="0" w:color="auto"/>
              <w:right w:val="single" w:sz="4" w:space="0" w:color="auto"/>
            </w:tcBorders>
            <w:shd w:val="clear" w:color="auto" w:fill="auto"/>
            <w:noWrap/>
            <w:vAlign w:val="bottom"/>
            <w:hideMark/>
          </w:tcPr>
          <w:p w14:paraId="6C222D4F"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w:t>
            </w:r>
            <w:r w:rsidRPr="009615FD">
              <w:rPr>
                <w:rFonts w:ascii="Book Antiqua" w:eastAsia="DengXian" w:hAnsi="Book Antiqua" w:cs="宋体"/>
                <w:color w:val="000000"/>
                <w:kern w:val="0"/>
                <w:sz w:val="22"/>
              </w:rPr>
              <w:t>ID</w:t>
            </w:r>
          </w:p>
        </w:tc>
        <w:tc>
          <w:tcPr>
            <w:tcW w:w="5200" w:type="dxa"/>
            <w:tcBorders>
              <w:top w:val="nil"/>
              <w:left w:val="nil"/>
              <w:bottom w:val="single" w:sz="4" w:space="0" w:color="auto"/>
              <w:right w:val="single" w:sz="4" w:space="0" w:color="auto"/>
            </w:tcBorders>
            <w:shd w:val="clear" w:color="auto" w:fill="auto"/>
            <w:noWrap/>
            <w:vAlign w:val="bottom"/>
            <w:hideMark/>
          </w:tcPr>
          <w:p w14:paraId="76311DC4"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代码，属于期权的唯一标志符</w:t>
            </w:r>
          </w:p>
        </w:tc>
      </w:tr>
      <w:tr w:rsidR="002B14DE" w:rsidRPr="009615FD" w14:paraId="3756DA13" w14:textId="77777777" w:rsidTr="002B14D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49C7AA6"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320" w:type="dxa"/>
            <w:tcBorders>
              <w:top w:val="nil"/>
              <w:left w:val="nil"/>
              <w:bottom w:val="single" w:sz="4" w:space="0" w:color="auto"/>
              <w:right w:val="single" w:sz="4" w:space="0" w:color="auto"/>
            </w:tcBorders>
            <w:shd w:val="clear" w:color="auto" w:fill="auto"/>
            <w:noWrap/>
            <w:vAlign w:val="bottom"/>
            <w:hideMark/>
          </w:tcPr>
          <w:p w14:paraId="321A1BCE"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5200" w:type="dxa"/>
            <w:tcBorders>
              <w:top w:val="nil"/>
              <w:left w:val="nil"/>
              <w:bottom w:val="single" w:sz="4" w:space="0" w:color="auto"/>
              <w:right w:val="single" w:sz="4" w:space="0" w:color="auto"/>
            </w:tcBorders>
            <w:shd w:val="clear" w:color="auto" w:fill="auto"/>
            <w:noWrap/>
            <w:vAlign w:val="bottom"/>
            <w:hideMark/>
          </w:tcPr>
          <w:p w14:paraId="2EA97E16"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所展示的期权合约所属的交易簿名称</w:t>
            </w:r>
          </w:p>
        </w:tc>
      </w:tr>
      <w:tr w:rsidR="002B14DE" w:rsidRPr="009615FD" w14:paraId="01662838" w14:textId="77777777" w:rsidTr="002B14D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9F8DAB4"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320" w:type="dxa"/>
            <w:tcBorders>
              <w:top w:val="nil"/>
              <w:left w:val="nil"/>
              <w:bottom w:val="single" w:sz="4" w:space="0" w:color="auto"/>
              <w:right w:val="single" w:sz="4" w:space="0" w:color="auto"/>
            </w:tcBorders>
            <w:shd w:val="clear" w:color="auto" w:fill="auto"/>
            <w:noWrap/>
            <w:vAlign w:val="bottom"/>
            <w:hideMark/>
          </w:tcPr>
          <w:p w14:paraId="7AEAF006"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5200" w:type="dxa"/>
            <w:tcBorders>
              <w:top w:val="nil"/>
              <w:left w:val="nil"/>
              <w:bottom w:val="single" w:sz="4" w:space="0" w:color="auto"/>
              <w:right w:val="single" w:sz="4" w:space="0" w:color="auto"/>
            </w:tcBorders>
            <w:shd w:val="clear" w:color="auto" w:fill="auto"/>
            <w:noWrap/>
            <w:vAlign w:val="bottom"/>
            <w:hideMark/>
          </w:tcPr>
          <w:p w14:paraId="2206FEB5"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该期权合约所属的交易对手名称</w:t>
            </w:r>
          </w:p>
        </w:tc>
      </w:tr>
      <w:tr w:rsidR="002B14DE" w:rsidRPr="009615FD" w14:paraId="5515B2F4" w14:textId="77777777" w:rsidTr="002B14D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721A43D"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320" w:type="dxa"/>
            <w:tcBorders>
              <w:top w:val="nil"/>
              <w:left w:val="nil"/>
              <w:bottom w:val="single" w:sz="4" w:space="0" w:color="auto"/>
              <w:right w:val="single" w:sz="4" w:space="0" w:color="auto"/>
            </w:tcBorders>
            <w:shd w:val="clear" w:color="auto" w:fill="auto"/>
            <w:noWrap/>
            <w:vAlign w:val="bottom"/>
            <w:hideMark/>
          </w:tcPr>
          <w:p w14:paraId="70A6A554"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销售</w:t>
            </w:r>
          </w:p>
        </w:tc>
        <w:tc>
          <w:tcPr>
            <w:tcW w:w="5200" w:type="dxa"/>
            <w:tcBorders>
              <w:top w:val="nil"/>
              <w:left w:val="nil"/>
              <w:bottom w:val="single" w:sz="4" w:space="0" w:color="auto"/>
              <w:right w:val="single" w:sz="4" w:space="0" w:color="auto"/>
            </w:tcBorders>
            <w:shd w:val="clear" w:color="auto" w:fill="auto"/>
            <w:noWrap/>
            <w:vAlign w:val="bottom"/>
            <w:hideMark/>
          </w:tcPr>
          <w:p w14:paraId="442185C5"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该期权合约所属的销售名称</w:t>
            </w:r>
          </w:p>
        </w:tc>
      </w:tr>
      <w:tr w:rsidR="002B14DE" w:rsidRPr="009615FD" w14:paraId="335FC64D" w14:textId="77777777" w:rsidTr="002B14DE">
        <w:trPr>
          <w:trHeight w:val="11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7F130E"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5</w:t>
            </w:r>
          </w:p>
        </w:tc>
        <w:tc>
          <w:tcPr>
            <w:tcW w:w="2320" w:type="dxa"/>
            <w:tcBorders>
              <w:top w:val="nil"/>
              <w:left w:val="nil"/>
              <w:bottom w:val="single" w:sz="4" w:space="0" w:color="auto"/>
              <w:right w:val="single" w:sz="4" w:space="0" w:color="auto"/>
            </w:tcBorders>
            <w:shd w:val="clear" w:color="auto" w:fill="auto"/>
            <w:noWrap/>
            <w:vAlign w:val="bottom"/>
            <w:hideMark/>
          </w:tcPr>
          <w:p w14:paraId="720AE6CF"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交易日</w:t>
            </w:r>
          </w:p>
        </w:tc>
        <w:tc>
          <w:tcPr>
            <w:tcW w:w="5200" w:type="dxa"/>
            <w:tcBorders>
              <w:top w:val="nil"/>
              <w:left w:val="nil"/>
              <w:bottom w:val="single" w:sz="4" w:space="0" w:color="auto"/>
              <w:right w:val="single" w:sz="4" w:space="0" w:color="auto"/>
            </w:tcBorders>
            <w:shd w:val="clear" w:color="auto" w:fill="auto"/>
            <w:vAlign w:val="bottom"/>
            <w:hideMark/>
          </w:tcPr>
          <w:p w14:paraId="27459487"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该期权合约的交易起始日期</w:t>
            </w:r>
          </w:p>
        </w:tc>
      </w:tr>
      <w:tr w:rsidR="002B14DE" w:rsidRPr="009615FD" w14:paraId="73498990" w14:textId="77777777" w:rsidTr="002B14DE">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C4747D8"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320" w:type="dxa"/>
            <w:tcBorders>
              <w:top w:val="nil"/>
              <w:left w:val="nil"/>
              <w:bottom w:val="single" w:sz="4" w:space="0" w:color="auto"/>
              <w:right w:val="single" w:sz="4" w:space="0" w:color="auto"/>
            </w:tcBorders>
            <w:shd w:val="clear" w:color="auto" w:fill="auto"/>
            <w:noWrap/>
            <w:vAlign w:val="bottom"/>
            <w:hideMark/>
          </w:tcPr>
          <w:p w14:paraId="559C1B6F"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交易邮箱</w:t>
            </w:r>
          </w:p>
        </w:tc>
        <w:tc>
          <w:tcPr>
            <w:tcW w:w="5200" w:type="dxa"/>
            <w:tcBorders>
              <w:top w:val="nil"/>
              <w:left w:val="nil"/>
              <w:bottom w:val="single" w:sz="4" w:space="0" w:color="auto"/>
              <w:right w:val="single" w:sz="4" w:space="0" w:color="auto"/>
            </w:tcBorders>
            <w:shd w:val="clear" w:color="auto" w:fill="auto"/>
            <w:vAlign w:val="bottom"/>
            <w:hideMark/>
          </w:tcPr>
          <w:p w14:paraId="60D555CD"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该期权合约所属交易对手的邮箱信息</w:t>
            </w:r>
          </w:p>
        </w:tc>
      </w:tr>
      <w:tr w:rsidR="002B14DE" w:rsidRPr="009615FD" w14:paraId="7D90E97D" w14:textId="77777777" w:rsidTr="002B14DE">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72F4F53"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320" w:type="dxa"/>
            <w:tcBorders>
              <w:top w:val="nil"/>
              <w:left w:val="nil"/>
              <w:bottom w:val="single" w:sz="4" w:space="0" w:color="auto"/>
              <w:right w:val="single" w:sz="4" w:space="0" w:color="auto"/>
            </w:tcBorders>
            <w:shd w:val="clear" w:color="auto" w:fill="auto"/>
            <w:noWrap/>
            <w:vAlign w:val="bottom"/>
            <w:hideMark/>
          </w:tcPr>
          <w:p w14:paraId="1D03004A"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交易确认书处理状态</w:t>
            </w:r>
          </w:p>
        </w:tc>
        <w:tc>
          <w:tcPr>
            <w:tcW w:w="5200" w:type="dxa"/>
            <w:tcBorders>
              <w:top w:val="nil"/>
              <w:left w:val="nil"/>
              <w:bottom w:val="single" w:sz="4" w:space="0" w:color="auto"/>
              <w:right w:val="single" w:sz="4" w:space="0" w:color="auto"/>
            </w:tcBorders>
            <w:shd w:val="clear" w:color="auto" w:fill="auto"/>
            <w:vAlign w:val="bottom"/>
            <w:hideMark/>
          </w:tcPr>
          <w:p w14:paraId="172EE842"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可查看该期权交易确认书的状态（未处理、已下载、已发送）</w:t>
            </w:r>
          </w:p>
        </w:tc>
      </w:tr>
      <w:tr w:rsidR="002B14DE" w:rsidRPr="009615FD" w14:paraId="6E3323D8" w14:textId="77777777" w:rsidTr="002B14DE">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B5A657C" w14:textId="77777777" w:rsidR="002B14DE" w:rsidRPr="009615FD" w:rsidRDefault="002B14DE" w:rsidP="002B14D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320" w:type="dxa"/>
            <w:tcBorders>
              <w:top w:val="nil"/>
              <w:left w:val="nil"/>
              <w:bottom w:val="single" w:sz="4" w:space="0" w:color="auto"/>
              <w:right w:val="single" w:sz="4" w:space="0" w:color="auto"/>
            </w:tcBorders>
            <w:shd w:val="clear" w:color="auto" w:fill="auto"/>
            <w:noWrap/>
            <w:vAlign w:val="bottom"/>
            <w:hideMark/>
          </w:tcPr>
          <w:p w14:paraId="15F4104E"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操作</w:t>
            </w:r>
          </w:p>
        </w:tc>
        <w:tc>
          <w:tcPr>
            <w:tcW w:w="5200" w:type="dxa"/>
            <w:tcBorders>
              <w:top w:val="nil"/>
              <w:left w:val="nil"/>
              <w:bottom w:val="single" w:sz="4" w:space="0" w:color="auto"/>
              <w:right w:val="single" w:sz="4" w:space="0" w:color="auto"/>
            </w:tcBorders>
            <w:shd w:val="clear" w:color="auto" w:fill="auto"/>
            <w:vAlign w:val="bottom"/>
            <w:hideMark/>
          </w:tcPr>
          <w:p w14:paraId="4F223409" w14:textId="77777777" w:rsidR="002B14DE" w:rsidRPr="009615FD" w:rsidRDefault="002B14DE" w:rsidP="002B14D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可点击进行生产交易确认书的操作</w:t>
            </w:r>
          </w:p>
        </w:tc>
      </w:tr>
    </w:tbl>
    <w:p w14:paraId="7FF93974" w14:textId="77777777" w:rsidR="002B14DE" w:rsidRPr="009615FD" w:rsidRDefault="002B14DE" w:rsidP="001450AF">
      <w:pPr>
        <w:rPr>
          <w:rFonts w:ascii="Book Antiqua" w:hAnsi="Book Antiqua"/>
          <w:b/>
        </w:rPr>
      </w:pPr>
    </w:p>
    <w:p w14:paraId="1EBFCE1B" w14:textId="4BC9F83C" w:rsidR="00447584" w:rsidRPr="009615FD" w:rsidRDefault="009D3B92" w:rsidP="000575F2">
      <w:pPr>
        <w:pStyle w:val="1"/>
        <w:numPr>
          <w:ilvl w:val="0"/>
          <w:numId w:val="7"/>
        </w:numPr>
        <w:rPr>
          <w:rFonts w:ascii="Book Antiqua" w:hAnsi="Book Antiqua"/>
        </w:rPr>
      </w:pPr>
      <w:bookmarkStart w:id="102" w:name="_Toc8158142"/>
      <w:r w:rsidRPr="009615FD">
        <w:rPr>
          <w:rFonts w:ascii="Book Antiqua" w:hAnsi="Book Antiqua"/>
        </w:rPr>
        <w:t>风险管理</w:t>
      </w:r>
      <w:bookmarkEnd w:id="102"/>
    </w:p>
    <w:p w14:paraId="3E064705" w14:textId="77777777" w:rsidR="007A5979" w:rsidRPr="009615FD" w:rsidRDefault="007A5979" w:rsidP="007A5979">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103" w:name="_Toc5634073"/>
      <w:bookmarkStart w:id="104" w:name="_Toc6347070"/>
      <w:bookmarkStart w:id="105" w:name="_Toc6416887"/>
      <w:bookmarkStart w:id="106" w:name="_Toc7977097"/>
      <w:bookmarkStart w:id="107" w:name="_Toc8158143"/>
      <w:bookmarkEnd w:id="103"/>
      <w:bookmarkEnd w:id="104"/>
      <w:bookmarkEnd w:id="105"/>
      <w:bookmarkEnd w:id="106"/>
      <w:bookmarkEnd w:id="107"/>
    </w:p>
    <w:p w14:paraId="2028E5FE" w14:textId="4430A34B" w:rsidR="007A5979" w:rsidRPr="009615FD" w:rsidRDefault="007A5979" w:rsidP="007A5979">
      <w:pPr>
        <w:pStyle w:val="2"/>
        <w:numPr>
          <w:ilvl w:val="1"/>
          <w:numId w:val="13"/>
        </w:numPr>
        <w:rPr>
          <w:rFonts w:ascii="Book Antiqua" w:hAnsi="Book Antiqua"/>
        </w:rPr>
      </w:pPr>
      <w:bookmarkStart w:id="108" w:name="_Toc8158144"/>
      <w:r w:rsidRPr="009615FD">
        <w:rPr>
          <w:rFonts w:ascii="Book Antiqua" w:hAnsi="Book Antiqua"/>
        </w:rPr>
        <w:t>持仓明细</w:t>
      </w:r>
      <w:bookmarkEnd w:id="108"/>
    </w:p>
    <w:p w14:paraId="2C5D7BA9" w14:textId="77777777" w:rsidR="007A5979" w:rsidRPr="009615FD" w:rsidRDefault="007A5979" w:rsidP="007A5979">
      <w:pPr>
        <w:spacing w:line="360" w:lineRule="auto"/>
        <w:rPr>
          <w:rFonts w:ascii="Book Antiqua" w:hAnsi="Book Antiqua"/>
          <w:b/>
        </w:rPr>
      </w:pPr>
      <w:r w:rsidRPr="009615FD">
        <w:rPr>
          <w:rFonts w:ascii="Book Antiqua" w:hAnsi="Book Antiqua"/>
          <w:b/>
          <w:highlight w:val="lightGray"/>
        </w:rPr>
        <w:t>功能介绍</w:t>
      </w:r>
    </w:p>
    <w:p w14:paraId="195DBAD1" w14:textId="6DA75097" w:rsidR="007A5979" w:rsidRPr="009615FD" w:rsidRDefault="007A5979" w:rsidP="007A5979">
      <w:pPr>
        <w:rPr>
          <w:rFonts w:ascii="Book Antiqua" w:hAnsi="Book Antiqua"/>
        </w:rPr>
      </w:pPr>
      <w:r w:rsidRPr="009615FD">
        <w:rPr>
          <w:rFonts w:ascii="Book Antiqua" w:hAnsi="Book Antiqua"/>
        </w:rPr>
        <w:tab/>
      </w:r>
      <w:r w:rsidRPr="009615FD">
        <w:rPr>
          <w:rFonts w:ascii="Book Antiqua" w:hAnsi="Book Antiqua"/>
        </w:rPr>
        <w:t>通过【持仓明细】界面，客户可进行查看系统中，已被授权的交易簿中的</w:t>
      </w:r>
      <w:r w:rsidR="00D52760" w:rsidRPr="009615FD">
        <w:rPr>
          <w:rFonts w:ascii="Book Antiqua" w:hAnsi="Book Antiqua"/>
        </w:rPr>
        <w:t>期权合约的持仓明细和风险值</w:t>
      </w:r>
      <w:r w:rsidRPr="009615FD">
        <w:rPr>
          <w:rFonts w:ascii="Book Antiqua" w:hAnsi="Book Antiqua"/>
        </w:rPr>
        <w:t>。</w:t>
      </w:r>
    </w:p>
    <w:p w14:paraId="3BD4B526" w14:textId="77777777" w:rsidR="007A5979" w:rsidRPr="009615FD" w:rsidRDefault="007A5979" w:rsidP="007A5979">
      <w:pPr>
        <w:rPr>
          <w:rFonts w:ascii="Book Antiqua" w:hAnsi="Book Antiqua"/>
          <w:b/>
        </w:rPr>
      </w:pPr>
      <w:r w:rsidRPr="009615FD">
        <w:rPr>
          <w:rFonts w:ascii="Book Antiqua" w:hAnsi="Book Antiqua"/>
          <w:b/>
          <w:highlight w:val="lightGray"/>
        </w:rPr>
        <w:t>操作说明</w:t>
      </w:r>
    </w:p>
    <w:p w14:paraId="31108793" w14:textId="225F4ABA" w:rsidR="000B01D9" w:rsidRPr="009615FD" w:rsidRDefault="000B01D9" w:rsidP="000B01D9">
      <w:pPr>
        <w:pStyle w:val="3"/>
        <w:numPr>
          <w:ilvl w:val="2"/>
          <w:numId w:val="13"/>
        </w:numPr>
        <w:rPr>
          <w:rFonts w:ascii="Book Antiqua" w:hAnsi="Book Antiqua"/>
        </w:rPr>
      </w:pPr>
      <w:bookmarkStart w:id="109" w:name="_Toc8158145"/>
      <w:r w:rsidRPr="009615FD">
        <w:rPr>
          <w:rFonts w:ascii="Book Antiqua" w:hAnsi="Book Antiqua"/>
        </w:rPr>
        <w:t>持仓明细的查看</w:t>
      </w:r>
      <w:bookmarkEnd w:id="109"/>
    </w:p>
    <w:p w14:paraId="3CC28E13" w14:textId="15B19153" w:rsidR="000B01D9" w:rsidRPr="009615FD" w:rsidRDefault="007503AB" w:rsidP="000B01D9">
      <w:pPr>
        <w:rPr>
          <w:rFonts w:ascii="Book Antiqua" w:hAnsi="Book Antiqua"/>
        </w:rPr>
      </w:pPr>
      <w:r w:rsidRPr="009615FD">
        <w:rPr>
          <w:rFonts w:ascii="Book Antiqua" w:hAnsi="Book Antiqua"/>
        </w:rPr>
        <w:t>在【风险管理】</w:t>
      </w:r>
      <w:r w:rsidRPr="009615FD">
        <w:rPr>
          <w:rFonts w:ascii="Book Antiqua" w:hAnsi="Book Antiqua"/>
        </w:rPr>
        <w:t>-</w:t>
      </w:r>
      <w:r w:rsidRPr="009615FD">
        <w:rPr>
          <w:rFonts w:ascii="Book Antiqua" w:hAnsi="Book Antiqua"/>
        </w:rPr>
        <w:t>【持仓明细】界面中，</w:t>
      </w:r>
      <w:r w:rsidR="009D25B1" w:rsidRPr="009615FD">
        <w:rPr>
          <w:rFonts w:ascii="Book Antiqua" w:hAnsi="Book Antiqua"/>
        </w:rPr>
        <w:t>如图</w:t>
      </w:r>
      <w:r w:rsidR="009D25B1" w:rsidRPr="009615FD">
        <w:rPr>
          <w:rFonts w:ascii="Book Antiqua" w:hAnsi="Book Antiqua"/>
        </w:rPr>
        <w:t>6-1-1</w:t>
      </w:r>
      <w:r w:rsidR="009D25B1" w:rsidRPr="009615FD">
        <w:rPr>
          <w:rFonts w:ascii="Book Antiqua" w:hAnsi="Book Antiqua"/>
        </w:rPr>
        <w:t>所示，展现了系统中所有的期权合约的持仓以及风险值，点击右侧</w:t>
      </w:r>
      <w:r w:rsidR="009D25B1" w:rsidRPr="009615FD">
        <w:rPr>
          <w:rFonts w:ascii="Book Antiqua" w:hAnsi="Book Antiqua"/>
          <w:bdr w:val="single" w:sz="4" w:space="0" w:color="auto"/>
          <w:shd w:val="pct15" w:color="auto" w:fill="FFFFFF"/>
        </w:rPr>
        <w:t>重新计算</w:t>
      </w:r>
      <w:r w:rsidR="009D25B1" w:rsidRPr="009615FD">
        <w:rPr>
          <w:rFonts w:ascii="Book Antiqua" w:hAnsi="Book Antiqua"/>
        </w:rPr>
        <w:t>按钮，即可针对系统中实时的行情与实时的交易合约，重新计算持仓量与风险数值，点击</w:t>
      </w:r>
      <w:r w:rsidR="009D25B1" w:rsidRPr="009615FD">
        <w:rPr>
          <w:rFonts w:ascii="Book Antiqua" w:hAnsi="Book Antiqua"/>
          <w:bdr w:val="single" w:sz="4" w:space="0" w:color="auto"/>
          <w:shd w:val="pct15" w:color="auto" w:fill="FFFFFF"/>
        </w:rPr>
        <w:t>刷新计算结果</w:t>
      </w:r>
      <w:r w:rsidR="009D25B1" w:rsidRPr="009615FD">
        <w:rPr>
          <w:rFonts w:ascii="Book Antiqua" w:hAnsi="Book Antiqua"/>
        </w:rPr>
        <w:t>按钮，即可将计算出来的数值展现出</w:t>
      </w:r>
      <w:r w:rsidR="00FC1369" w:rsidRPr="009615FD">
        <w:rPr>
          <w:rFonts w:ascii="Book Antiqua" w:hAnsi="Book Antiqua"/>
        </w:rPr>
        <w:t>，该计算结果中不含当日到期的合约，并且按照交易簿分开查看。</w:t>
      </w:r>
    </w:p>
    <w:p w14:paraId="1E44FE19" w14:textId="099E848D" w:rsidR="007A5979" w:rsidRPr="009615FD" w:rsidRDefault="007A5979" w:rsidP="007A5979">
      <w:pPr>
        <w:rPr>
          <w:rFonts w:ascii="Book Antiqua" w:hAnsi="Book Antiqua"/>
        </w:rPr>
      </w:pPr>
      <w:r w:rsidRPr="009615FD">
        <w:rPr>
          <w:rFonts w:ascii="Book Antiqua" w:hAnsi="Book Antiqua"/>
          <w:noProof/>
        </w:rPr>
        <w:drawing>
          <wp:inline distT="0" distB="0" distL="0" distR="0" wp14:anchorId="636C17A5" wp14:editId="0C985742">
            <wp:extent cx="5274310" cy="2072005"/>
            <wp:effectExtent l="0" t="0" r="2540" b="444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72005"/>
                    </a:xfrm>
                    <a:prstGeom prst="rect">
                      <a:avLst/>
                    </a:prstGeom>
                  </pic:spPr>
                </pic:pic>
              </a:graphicData>
            </a:graphic>
          </wp:inline>
        </w:drawing>
      </w:r>
    </w:p>
    <w:p w14:paraId="214FC9D3" w14:textId="05C8DAAE" w:rsidR="009D25B1" w:rsidRPr="009615FD" w:rsidRDefault="009D25B1" w:rsidP="009D25B1">
      <w:pPr>
        <w:jc w:val="center"/>
        <w:rPr>
          <w:rFonts w:ascii="Book Antiqua" w:hAnsi="Book Antiqua"/>
        </w:rPr>
      </w:pPr>
      <w:r w:rsidRPr="009615FD">
        <w:rPr>
          <w:rFonts w:ascii="Book Antiqua" w:hAnsi="Book Antiqua"/>
        </w:rPr>
        <w:lastRenderedPageBreak/>
        <w:t>图</w:t>
      </w:r>
      <w:r w:rsidRPr="009615FD">
        <w:rPr>
          <w:rFonts w:ascii="Book Antiqua" w:hAnsi="Book Antiqua"/>
        </w:rPr>
        <w:t xml:space="preserve"> 6-1-1</w:t>
      </w:r>
    </w:p>
    <w:p w14:paraId="0579FFA9" w14:textId="0490853B" w:rsidR="00744FD3" w:rsidRPr="009615FD" w:rsidRDefault="009A78D8" w:rsidP="00744FD3">
      <w:pPr>
        <w:rPr>
          <w:rFonts w:ascii="Book Antiqua" w:hAnsi="Book Antiqua"/>
          <w:b/>
        </w:rPr>
      </w:pPr>
      <w:r w:rsidRPr="009615FD">
        <w:rPr>
          <w:rFonts w:ascii="Book Antiqua" w:hAnsi="Book Antiqua"/>
          <w:b/>
        </w:rPr>
        <w:t>字段说明：</w:t>
      </w:r>
    </w:p>
    <w:tbl>
      <w:tblPr>
        <w:tblW w:w="9660" w:type="dxa"/>
        <w:tblLook w:val="04A0" w:firstRow="1" w:lastRow="0" w:firstColumn="1" w:lastColumn="0" w:noHBand="0" w:noVBand="1"/>
      </w:tblPr>
      <w:tblGrid>
        <w:gridCol w:w="1080"/>
        <w:gridCol w:w="2560"/>
        <w:gridCol w:w="6020"/>
      </w:tblGrid>
      <w:tr w:rsidR="0074687A" w:rsidRPr="009615FD" w14:paraId="029E0776" w14:textId="77777777" w:rsidTr="002F2957">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84EB235" w14:textId="77777777" w:rsidR="0074687A" w:rsidRPr="009615FD" w:rsidRDefault="0074687A" w:rsidP="0074687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560" w:type="dxa"/>
            <w:tcBorders>
              <w:top w:val="single" w:sz="4" w:space="0" w:color="auto"/>
              <w:left w:val="nil"/>
              <w:bottom w:val="single" w:sz="4" w:space="0" w:color="auto"/>
              <w:right w:val="single" w:sz="4" w:space="0" w:color="auto"/>
            </w:tcBorders>
            <w:shd w:val="clear" w:color="000000" w:fill="A6A6A6"/>
            <w:noWrap/>
            <w:vAlign w:val="bottom"/>
            <w:hideMark/>
          </w:tcPr>
          <w:p w14:paraId="6E1766EE" w14:textId="77777777" w:rsidR="0074687A" w:rsidRPr="009615FD" w:rsidRDefault="0074687A" w:rsidP="0074687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6020" w:type="dxa"/>
            <w:tcBorders>
              <w:top w:val="single" w:sz="4" w:space="0" w:color="auto"/>
              <w:left w:val="nil"/>
              <w:bottom w:val="single" w:sz="4" w:space="0" w:color="auto"/>
              <w:right w:val="single" w:sz="4" w:space="0" w:color="auto"/>
            </w:tcBorders>
            <w:shd w:val="clear" w:color="000000" w:fill="A6A6A6"/>
            <w:vAlign w:val="bottom"/>
            <w:hideMark/>
          </w:tcPr>
          <w:p w14:paraId="12D4A3D6" w14:textId="77777777" w:rsidR="0074687A" w:rsidRPr="009615FD" w:rsidRDefault="0074687A" w:rsidP="0074687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74687A" w:rsidRPr="009615FD" w14:paraId="1C7A0E0E"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390EE9F"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560" w:type="dxa"/>
            <w:tcBorders>
              <w:top w:val="nil"/>
              <w:left w:val="nil"/>
              <w:bottom w:val="single" w:sz="4" w:space="0" w:color="auto"/>
              <w:right w:val="single" w:sz="4" w:space="0" w:color="auto"/>
            </w:tcBorders>
            <w:shd w:val="clear" w:color="auto" w:fill="auto"/>
            <w:noWrap/>
            <w:vAlign w:val="bottom"/>
            <w:hideMark/>
          </w:tcPr>
          <w:p w14:paraId="6A1EF871"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6020" w:type="dxa"/>
            <w:tcBorders>
              <w:top w:val="nil"/>
              <w:left w:val="nil"/>
              <w:bottom w:val="single" w:sz="4" w:space="0" w:color="auto"/>
              <w:right w:val="single" w:sz="4" w:space="0" w:color="auto"/>
            </w:tcBorders>
            <w:shd w:val="clear" w:color="auto" w:fill="auto"/>
            <w:vAlign w:val="bottom"/>
            <w:hideMark/>
          </w:tcPr>
          <w:p w14:paraId="412DFE1A"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报表中展示的期权合约所属的交易簿名称</w:t>
            </w:r>
          </w:p>
        </w:tc>
      </w:tr>
      <w:tr w:rsidR="0074687A" w:rsidRPr="009615FD" w14:paraId="25356C78"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179E410"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560" w:type="dxa"/>
            <w:tcBorders>
              <w:top w:val="nil"/>
              <w:left w:val="nil"/>
              <w:bottom w:val="single" w:sz="4" w:space="0" w:color="auto"/>
              <w:right w:val="single" w:sz="4" w:space="0" w:color="auto"/>
            </w:tcBorders>
            <w:shd w:val="clear" w:color="auto" w:fill="auto"/>
            <w:noWrap/>
            <w:vAlign w:val="bottom"/>
            <w:hideMark/>
          </w:tcPr>
          <w:p w14:paraId="0C2EFD67"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6020" w:type="dxa"/>
            <w:tcBorders>
              <w:top w:val="nil"/>
              <w:left w:val="nil"/>
              <w:bottom w:val="single" w:sz="4" w:space="0" w:color="auto"/>
              <w:right w:val="single" w:sz="4" w:space="0" w:color="auto"/>
            </w:tcBorders>
            <w:shd w:val="clear" w:color="auto" w:fill="auto"/>
            <w:vAlign w:val="bottom"/>
            <w:hideMark/>
          </w:tcPr>
          <w:p w14:paraId="01BC05C1"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报表中展示的期权合约所属的交易对手名称</w:t>
            </w:r>
          </w:p>
        </w:tc>
      </w:tr>
      <w:tr w:rsidR="0074687A" w:rsidRPr="009615FD" w14:paraId="5984B21D"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8F09A5"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560" w:type="dxa"/>
            <w:tcBorders>
              <w:top w:val="nil"/>
              <w:left w:val="nil"/>
              <w:bottom w:val="single" w:sz="4" w:space="0" w:color="auto"/>
              <w:right w:val="single" w:sz="4" w:space="0" w:color="auto"/>
            </w:tcBorders>
            <w:shd w:val="clear" w:color="auto" w:fill="auto"/>
            <w:noWrap/>
            <w:vAlign w:val="bottom"/>
            <w:hideMark/>
          </w:tcPr>
          <w:p w14:paraId="4371C573"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交易代码</w:t>
            </w:r>
          </w:p>
        </w:tc>
        <w:tc>
          <w:tcPr>
            <w:tcW w:w="6020" w:type="dxa"/>
            <w:tcBorders>
              <w:top w:val="nil"/>
              <w:left w:val="nil"/>
              <w:bottom w:val="single" w:sz="4" w:space="0" w:color="auto"/>
              <w:right w:val="single" w:sz="4" w:space="0" w:color="auto"/>
            </w:tcBorders>
            <w:shd w:val="clear" w:color="auto" w:fill="auto"/>
            <w:vAlign w:val="bottom"/>
            <w:hideMark/>
          </w:tcPr>
          <w:p w14:paraId="7EB0A3B1"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代码，属于期权的唯一标志符</w:t>
            </w:r>
          </w:p>
        </w:tc>
      </w:tr>
      <w:tr w:rsidR="0074687A" w:rsidRPr="009615FD" w14:paraId="3A5E5C21"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2B1E344"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560" w:type="dxa"/>
            <w:tcBorders>
              <w:top w:val="nil"/>
              <w:left w:val="nil"/>
              <w:bottom w:val="single" w:sz="4" w:space="0" w:color="auto"/>
              <w:right w:val="single" w:sz="4" w:space="0" w:color="auto"/>
            </w:tcBorders>
            <w:shd w:val="clear" w:color="auto" w:fill="auto"/>
            <w:noWrap/>
            <w:vAlign w:val="bottom"/>
            <w:hideMark/>
          </w:tcPr>
          <w:p w14:paraId="0D6894A7"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6020" w:type="dxa"/>
            <w:tcBorders>
              <w:top w:val="nil"/>
              <w:left w:val="nil"/>
              <w:bottom w:val="single" w:sz="4" w:space="0" w:color="auto"/>
              <w:right w:val="single" w:sz="4" w:space="0" w:color="auto"/>
            </w:tcBorders>
            <w:shd w:val="clear" w:color="auto" w:fill="auto"/>
            <w:vAlign w:val="bottom"/>
            <w:hideMark/>
          </w:tcPr>
          <w:p w14:paraId="001B8232"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期权合约挂钩的标的物代码</w:t>
            </w:r>
          </w:p>
        </w:tc>
      </w:tr>
      <w:tr w:rsidR="0074687A" w:rsidRPr="009615FD" w14:paraId="43FA7137"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013F05"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560" w:type="dxa"/>
            <w:tcBorders>
              <w:top w:val="nil"/>
              <w:left w:val="nil"/>
              <w:bottom w:val="single" w:sz="4" w:space="0" w:color="auto"/>
              <w:right w:val="single" w:sz="4" w:space="0" w:color="auto"/>
            </w:tcBorders>
            <w:shd w:val="clear" w:color="auto" w:fill="auto"/>
            <w:noWrap/>
            <w:vAlign w:val="bottom"/>
            <w:hideMark/>
          </w:tcPr>
          <w:p w14:paraId="37DB93A9"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期权类型</w:t>
            </w:r>
          </w:p>
        </w:tc>
        <w:tc>
          <w:tcPr>
            <w:tcW w:w="6020" w:type="dxa"/>
            <w:tcBorders>
              <w:top w:val="nil"/>
              <w:left w:val="nil"/>
              <w:bottom w:val="single" w:sz="4" w:space="0" w:color="auto"/>
              <w:right w:val="single" w:sz="4" w:space="0" w:color="auto"/>
            </w:tcBorders>
            <w:shd w:val="clear" w:color="auto" w:fill="auto"/>
            <w:vAlign w:val="bottom"/>
            <w:hideMark/>
          </w:tcPr>
          <w:p w14:paraId="7DBC82FF"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期权合约类型</w:t>
            </w:r>
          </w:p>
        </w:tc>
      </w:tr>
      <w:tr w:rsidR="0074687A" w:rsidRPr="009615FD" w14:paraId="32BAE3D0"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9D61921"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560" w:type="dxa"/>
            <w:tcBorders>
              <w:top w:val="nil"/>
              <w:left w:val="nil"/>
              <w:bottom w:val="single" w:sz="4" w:space="0" w:color="auto"/>
              <w:right w:val="single" w:sz="4" w:space="0" w:color="auto"/>
            </w:tcBorders>
            <w:shd w:val="clear" w:color="auto" w:fill="auto"/>
            <w:noWrap/>
            <w:vAlign w:val="bottom"/>
            <w:hideMark/>
          </w:tcPr>
          <w:p w14:paraId="258EF223"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期初数量</w:t>
            </w:r>
          </w:p>
        </w:tc>
        <w:tc>
          <w:tcPr>
            <w:tcW w:w="6020" w:type="dxa"/>
            <w:tcBorders>
              <w:top w:val="nil"/>
              <w:left w:val="nil"/>
              <w:bottom w:val="single" w:sz="4" w:space="0" w:color="auto"/>
              <w:right w:val="single" w:sz="4" w:space="0" w:color="auto"/>
            </w:tcBorders>
            <w:shd w:val="clear" w:color="auto" w:fill="auto"/>
            <w:vAlign w:val="bottom"/>
            <w:hideMark/>
          </w:tcPr>
          <w:p w14:paraId="77EBF8F6"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期权合约成立时的合约数量</w:t>
            </w:r>
          </w:p>
        </w:tc>
      </w:tr>
      <w:tr w:rsidR="0074687A" w:rsidRPr="009615FD" w14:paraId="52B5C6D9"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27283"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560" w:type="dxa"/>
            <w:tcBorders>
              <w:top w:val="nil"/>
              <w:left w:val="nil"/>
              <w:bottom w:val="single" w:sz="4" w:space="0" w:color="auto"/>
              <w:right w:val="single" w:sz="4" w:space="0" w:color="auto"/>
            </w:tcBorders>
            <w:shd w:val="clear" w:color="auto" w:fill="auto"/>
            <w:noWrap/>
            <w:vAlign w:val="bottom"/>
            <w:hideMark/>
          </w:tcPr>
          <w:p w14:paraId="2CAFDE2A"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平仓数量</w:t>
            </w:r>
          </w:p>
        </w:tc>
        <w:tc>
          <w:tcPr>
            <w:tcW w:w="6020" w:type="dxa"/>
            <w:tcBorders>
              <w:top w:val="nil"/>
              <w:left w:val="nil"/>
              <w:bottom w:val="single" w:sz="4" w:space="0" w:color="auto"/>
              <w:right w:val="single" w:sz="4" w:space="0" w:color="auto"/>
            </w:tcBorders>
            <w:shd w:val="clear" w:color="auto" w:fill="auto"/>
            <w:vAlign w:val="bottom"/>
            <w:hideMark/>
          </w:tcPr>
          <w:p w14:paraId="71EAAB2D"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期权合约进行提前平仓的数量</w:t>
            </w:r>
          </w:p>
        </w:tc>
      </w:tr>
      <w:tr w:rsidR="0074687A" w:rsidRPr="009615FD" w14:paraId="2AB30102" w14:textId="77777777" w:rsidTr="002F2957">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9A4315"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560" w:type="dxa"/>
            <w:tcBorders>
              <w:top w:val="nil"/>
              <w:left w:val="nil"/>
              <w:bottom w:val="single" w:sz="4" w:space="0" w:color="auto"/>
              <w:right w:val="single" w:sz="4" w:space="0" w:color="auto"/>
            </w:tcBorders>
            <w:shd w:val="clear" w:color="auto" w:fill="auto"/>
            <w:noWrap/>
            <w:vAlign w:val="bottom"/>
            <w:hideMark/>
          </w:tcPr>
          <w:p w14:paraId="130C44B7"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持仓数量</w:t>
            </w:r>
          </w:p>
        </w:tc>
        <w:tc>
          <w:tcPr>
            <w:tcW w:w="6020" w:type="dxa"/>
            <w:tcBorders>
              <w:top w:val="nil"/>
              <w:left w:val="nil"/>
              <w:bottom w:val="single" w:sz="4" w:space="0" w:color="auto"/>
              <w:right w:val="single" w:sz="4" w:space="0" w:color="auto"/>
            </w:tcBorders>
            <w:shd w:val="clear" w:color="auto" w:fill="auto"/>
            <w:vAlign w:val="bottom"/>
            <w:hideMark/>
          </w:tcPr>
          <w:p w14:paraId="58B4C9EA"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现在的期权合约剩余的持仓数量，持仓数量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期初数量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平仓数量</w:t>
            </w:r>
          </w:p>
        </w:tc>
      </w:tr>
      <w:tr w:rsidR="0074687A" w:rsidRPr="009615FD" w14:paraId="286B155C"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03A6BE4"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560" w:type="dxa"/>
            <w:tcBorders>
              <w:top w:val="nil"/>
              <w:left w:val="nil"/>
              <w:bottom w:val="single" w:sz="4" w:space="0" w:color="auto"/>
              <w:right w:val="single" w:sz="4" w:space="0" w:color="auto"/>
            </w:tcBorders>
            <w:shd w:val="clear" w:color="auto" w:fill="auto"/>
            <w:noWrap/>
            <w:vAlign w:val="bottom"/>
            <w:hideMark/>
          </w:tcPr>
          <w:p w14:paraId="4C49CC37"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期权费</w:t>
            </w:r>
          </w:p>
        </w:tc>
        <w:tc>
          <w:tcPr>
            <w:tcW w:w="6020" w:type="dxa"/>
            <w:tcBorders>
              <w:top w:val="nil"/>
              <w:left w:val="nil"/>
              <w:bottom w:val="single" w:sz="4" w:space="0" w:color="auto"/>
              <w:right w:val="single" w:sz="4" w:space="0" w:color="auto"/>
            </w:tcBorders>
            <w:shd w:val="clear" w:color="auto" w:fill="auto"/>
            <w:vAlign w:val="bottom"/>
            <w:hideMark/>
          </w:tcPr>
          <w:p w14:paraId="462C3146"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该期权合约的期权费</w:t>
            </w:r>
          </w:p>
        </w:tc>
      </w:tr>
      <w:tr w:rsidR="0074687A" w:rsidRPr="009615FD" w14:paraId="377D439A"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F1F367A"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2560" w:type="dxa"/>
            <w:tcBorders>
              <w:top w:val="nil"/>
              <w:left w:val="nil"/>
              <w:bottom w:val="single" w:sz="4" w:space="0" w:color="auto"/>
              <w:right w:val="single" w:sz="4" w:space="0" w:color="auto"/>
            </w:tcBorders>
            <w:shd w:val="clear" w:color="auto" w:fill="auto"/>
            <w:noWrap/>
            <w:vAlign w:val="bottom"/>
            <w:hideMark/>
          </w:tcPr>
          <w:p w14:paraId="5B79A7CE"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平仓金额</w:t>
            </w:r>
          </w:p>
        </w:tc>
        <w:tc>
          <w:tcPr>
            <w:tcW w:w="6020" w:type="dxa"/>
            <w:tcBorders>
              <w:top w:val="nil"/>
              <w:left w:val="nil"/>
              <w:bottom w:val="single" w:sz="4" w:space="0" w:color="auto"/>
              <w:right w:val="single" w:sz="4" w:space="0" w:color="auto"/>
            </w:tcBorders>
            <w:shd w:val="clear" w:color="auto" w:fill="auto"/>
            <w:vAlign w:val="bottom"/>
            <w:hideMark/>
          </w:tcPr>
          <w:p w14:paraId="65278098"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该期权合约的已平仓的金额</w:t>
            </w:r>
          </w:p>
        </w:tc>
      </w:tr>
      <w:tr w:rsidR="0074687A" w:rsidRPr="009615FD" w14:paraId="46CD2A0D"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B973280"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2560" w:type="dxa"/>
            <w:tcBorders>
              <w:top w:val="nil"/>
              <w:left w:val="nil"/>
              <w:bottom w:val="single" w:sz="4" w:space="0" w:color="auto"/>
              <w:right w:val="single" w:sz="4" w:space="0" w:color="auto"/>
            </w:tcBorders>
            <w:shd w:val="clear" w:color="auto" w:fill="auto"/>
            <w:noWrap/>
            <w:vAlign w:val="bottom"/>
            <w:hideMark/>
          </w:tcPr>
          <w:p w14:paraId="5279443F"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市值</w:t>
            </w:r>
          </w:p>
        </w:tc>
        <w:tc>
          <w:tcPr>
            <w:tcW w:w="6020" w:type="dxa"/>
            <w:tcBorders>
              <w:top w:val="nil"/>
              <w:left w:val="nil"/>
              <w:bottom w:val="single" w:sz="4" w:space="0" w:color="auto"/>
              <w:right w:val="single" w:sz="4" w:space="0" w:color="auto"/>
            </w:tcBorders>
            <w:shd w:val="clear" w:color="auto" w:fill="auto"/>
            <w:vAlign w:val="bottom"/>
            <w:hideMark/>
          </w:tcPr>
          <w:p w14:paraId="113C065F" w14:textId="6321039A"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w:t>
            </w:r>
            <w:r w:rsidR="00215101" w:rsidRPr="009615FD">
              <w:rPr>
                <w:rFonts w:ascii="Book Antiqua" w:eastAsia="DengXian" w:hAnsi="Book Antiqua" w:cs="宋体"/>
                <w:color w:val="000000"/>
                <w:kern w:val="0"/>
                <w:sz w:val="22"/>
              </w:rPr>
              <w:t>未平仓且存续期内的</w:t>
            </w:r>
            <w:r w:rsidRPr="009615FD">
              <w:rPr>
                <w:rFonts w:ascii="Book Antiqua" w:eastAsia="DengXian" w:hAnsi="Book Antiqua" w:cs="宋体"/>
                <w:color w:val="000000"/>
                <w:kern w:val="0"/>
                <w:sz w:val="22"/>
              </w:rPr>
              <w:t>估值</w:t>
            </w:r>
          </w:p>
        </w:tc>
      </w:tr>
      <w:tr w:rsidR="0074687A" w:rsidRPr="009615FD" w14:paraId="162207A9" w14:textId="77777777" w:rsidTr="002F2957">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7D30FC3"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12</w:t>
            </w:r>
          </w:p>
        </w:tc>
        <w:tc>
          <w:tcPr>
            <w:tcW w:w="2560" w:type="dxa"/>
            <w:tcBorders>
              <w:top w:val="nil"/>
              <w:left w:val="nil"/>
              <w:bottom w:val="single" w:sz="4" w:space="0" w:color="auto"/>
              <w:right w:val="single" w:sz="4" w:space="0" w:color="auto"/>
            </w:tcBorders>
            <w:shd w:val="clear" w:color="auto" w:fill="auto"/>
            <w:noWrap/>
            <w:vAlign w:val="bottom"/>
            <w:hideMark/>
          </w:tcPr>
          <w:p w14:paraId="071079EB"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盈亏</w:t>
            </w:r>
          </w:p>
        </w:tc>
        <w:tc>
          <w:tcPr>
            <w:tcW w:w="6020" w:type="dxa"/>
            <w:tcBorders>
              <w:top w:val="nil"/>
              <w:left w:val="nil"/>
              <w:bottom w:val="single" w:sz="4" w:space="0" w:color="auto"/>
              <w:right w:val="single" w:sz="4" w:space="0" w:color="auto"/>
            </w:tcBorders>
            <w:shd w:val="clear" w:color="auto" w:fill="auto"/>
            <w:vAlign w:val="bottom"/>
            <w:hideMark/>
          </w:tcPr>
          <w:p w14:paraId="1E21EA30"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当前时间每笔交易的总盈亏，存续期内盈亏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期权费</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平仓金额</w:t>
            </w:r>
          </w:p>
        </w:tc>
      </w:tr>
      <w:tr w:rsidR="0074687A" w:rsidRPr="009615FD" w14:paraId="68B99DFC" w14:textId="77777777" w:rsidTr="00403373">
        <w:trPr>
          <w:trHeight w:val="588"/>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28C982A"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13</w:t>
            </w:r>
          </w:p>
        </w:tc>
        <w:tc>
          <w:tcPr>
            <w:tcW w:w="2560" w:type="dxa"/>
            <w:tcBorders>
              <w:top w:val="nil"/>
              <w:left w:val="nil"/>
              <w:bottom w:val="single" w:sz="4" w:space="0" w:color="auto"/>
              <w:right w:val="single" w:sz="4" w:space="0" w:color="auto"/>
            </w:tcBorders>
            <w:shd w:val="clear" w:color="auto" w:fill="auto"/>
            <w:noWrap/>
            <w:vAlign w:val="bottom"/>
            <w:hideMark/>
          </w:tcPr>
          <w:p w14:paraId="56B65ED2"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6020" w:type="dxa"/>
            <w:tcBorders>
              <w:top w:val="nil"/>
              <w:left w:val="nil"/>
              <w:bottom w:val="single" w:sz="4" w:space="0" w:color="auto"/>
              <w:right w:val="single" w:sz="4" w:space="0" w:color="auto"/>
            </w:tcBorders>
            <w:shd w:val="clear" w:color="auto" w:fill="auto"/>
            <w:vAlign w:val="bottom"/>
            <w:hideMark/>
          </w:tcPr>
          <w:p w14:paraId="2D6076C8" w14:textId="3A76A971"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r w:rsidRPr="009615FD">
              <w:rPr>
                <w:rFonts w:ascii="Book Antiqua" w:eastAsia="DengXian" w:hAnsi="Book Antiqua" w:cs="宋体"/>
                <w:color w:val="000000"/>
                <w:kern w:val="0"/>
                <w:sz w:val="22"/>
              </w:rPr>
              <w:t>=delta/multiplier</w:t>
            </w:r>
            <w:r w:rsidR="00F744AF"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F744AF" w:rsidRPr="009615FD">
              <w:rPr>
                <w:rFonts w:ascii="Book Antiqua" w:eastAsia="DengXian" w:hAnsi="Book Antiqua" w:cs="宋体"/>
                <w:color w:val="000000"/>
                <w:kern w:val="0"/>
                <w:sz w:val="22"/>
              </w:rPr>
              <w:t>）</w:t>
            </w:r>
          </w:p>
        </w:tc>
      </w:tr>
      <w:tr w:rsidR="0074687A" w:rsidRPr="009615FD" w14:paraId="2820B33E"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3EEC9C1"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2560" w:type="dxa"/>
            <w:tcBorders>
              <w:top w:val="nil"/>
              <w:left w:val="nil"/>
              <w:bottom w:val="single" w:sz="4" w:space="0" w:color="auto"/>
              <w:right w:val="single" w:sz="4" w:space="0" w:color="auto"/>
            </w:tcBorders>
            <w:shd w:val="clear" w:color="auto" w:fill="auto"/>
            <w:noWrap/>
            <w:vAlign w:val="bottom"/>
            <w:hideMark/>
          </w:tcPr>
          <w:p w14:paraId="6ABEB898"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decay</w:t>
            </w:r>
            <w:r w:rsidRPr="009615FD">
              <w:rPr>
                <w:rFonts w:ascii="Book Antiqua" w:eastAsia="DengXian" w:hAnsi="Book Antiqua" w:cs="宋体"/>
                <w:color w:val="000000"/>
                <w:kern w:val="0"/>
                <w:sz w:val="22"/>
              </w:rPr>
              <w:t>（手）</w:t>
            </w:r>
          </w:p>
        </w:tc>
        <w:tc>
          <w:tcPr>
            <w:tcW w:w="6020" w:type="dxa"/>
            <w:tcBorders>
              <w:top w:val="nil"/>
              <w:left w:val="nil"/>
              <w:bottom w:val="single" w:sz="4" w:space="0" w:color="auto"/>
              <w:right w:val="single" w:sz="4" w:space="0" w:color="auto"/>
            </w:tcBorders>
            <w:shd w:val="clear" w:color="auto" w:fill="auto"/>
            <w:vAlign w:val="bottom"/>
            <w:hideMark/>
          </w:tcPr>
          <w:p w14:paraId="31BC8400" w14:textId="4A908146"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一天的变化</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3343343C"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8910B1"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15</w:t>
            </w:r>
          </w:p>
        </w:tc>
        <w:tc>
          <w:tcPr>
            <w:tcW w:w="2560" w:type="dxa"/>
            <w:tcBorders>
              <w:top w:val="nil"/>
              <w:left w:val="nil"/>
              <w:bottom w:val="single" w:sz="4" w:space="0" w:color="auto"/>
              <w:right w:val="single" w:sz="4" w:space="0" w:color="auto"/>
            </w:tcBorders>
            <w:shd w:val="clear" w:color="auto" w:fill="auto"/>
            <w:noWrap/>
            <w:vAlign w:val="bottom"/>
            <w:hideMark/>
          </w:tcPr>
          <w:p w14:paraId="6A520E7F"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预期</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6020" w:type="dxa"/>
            <w:tcBorders>
              <w:top w:val="nil"/>
              <w:left w:val="nil"/>
              <w:bottom w:val="single" w:sz="4" w:space="0" w:color="auto"/>
              <w:right w:val="single" w:sz="4" w:space="0" w:color="auto"/>
            </w:tcBorders>
            <w:shd w:val="clear" w:color="auto" w:fill="auto"/>
            <w:vAlign w:val="bottom"/>
            <w:hideMark/>
          </w:tcPr>
          <w:p w14:paraId="690300D1" w14:textId="6364AA4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当前行情计算的第二天</w:t>
            </w:r>
            <w:r w:rsidRPr="009615FD">
              <w:rPr>
                <w:rFonts w:ascii="Book Antiqua" w:eastAsia="DengXian" w:hAnsi="Book Antiqua" w:cs="宋体"/>
                <w:color w:val="000000"/>
                <w:kern w:val="0"/>
                <w:sz w:val="22"/>
              </w:rPr>
              <w:t>9</w:t>
            </w:r>
            <w:r w:rsidRPr="009615FD">
              <w:rPr>
                <w:rFonts w:ascii="Book Antiqua" w:eastAsia="DengXian" w:hAnsi="Book Antiqua" w:cs="宋体"/>
                <w:color w:val="000000"/>
                <w:kern w:val="0"/>
                <w:sz w:val="22"/>
              </w:rPr>
              <w:t>点的</w:t>
            </w:r>
            <w:r w:rsidRPr="009615FD">
              <w:rPr>
                <w:rFonts w:ascii="Book Antiqua" w:eastAsia="DengXian" w:hAnsi="Book Antiqua" w:cs="宋体"/>
                <w:color w:val="000000"/>
                <w:kern w:val="0"/>
                <w:sz w:val="22"/>
              </w:rPr>
              <w:t>delta</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2845F669" w14:textId="77777777" w:rsidTr="00403373">
        <w:trPr>
          <w:trHeight w:val="35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437A143"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16</w:t>
            </w:r>
          </w:p>
        </w:tc>
        <w:tc>
          <w:tcPr>
            <w:tcW w:w="2560" w:type="dxa"/>
            <w:tcBorders>
              <w:top w:val="nil"/>
              <w:left w:val="nil"/>
              <w:bottom w:val="single" w:sz="4" w:space="0" w:color="auto"/>
              <w:right w:val="single" w:sz="4" w:space="0" w:color="auto"/>
            </w:tcBorders>
            <w:shd w:val="clear" w:color="auto" w:fill="auto"/>
            <w:noWrap/>
            <w:vAlign w:val="bottom"/>
            <w:hideMark/>
          </w:tcPr>
          <w:p w14:paraId="55325B69"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金额</w:t>
            </w:r>
          </w:p>
        </w:tc>
        <w:tc>
          <w:tcPr>
            <w:tcW w:w="6020" w:type="dxa"/>
            <w:tcBorders>
              <w:top w:val="nil"/>
              <w:left w:val="nil"/>
              <w:bottom w:val="single" w:sz="4" w:space="0" w:color="auto"/>
              <w:right w:val="single" w:sz="4" w:space="0" w:color="auto"/>
            </w:tcBorders>
            <w:shd w:val="clear" w:color="auto" w:fill="auto"/>
            <w:vAlign w:val="bottom"/>
            <w:hideMark/>
          </w:tcPr>
          <w:p w14:paraId="07E99D58" w14:textId="26391CCD"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cash=gamma * S * S / 100</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0C5C19DA" w14:textId="77777777" w:rsidTr="00403373">
        <w:trPr>
          <w:trHeight w:val="413"/>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F0AF1E3"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17</w:t>
            </w:r>
          </w:p>
        </w:tc>
        <w:tc>
          <w:tcPr>
            <w:tcW w:w="2560" w:type="dxa"/>
            <w:tcBorders>
              <w:top w:val="nil"/>
              <w:left w:val="nil"/>
              <w:bottom w:val="single" w:sz="4" w:space="0" w:color="auto"/>
              <w:right w:val="single" w:sz="4" w:space="0" w:color="auto"/>
            </w:tcBorders>
            <w:shd w:val="clear" w:color="auto" w:fill="auto"/>
            <w:noWrap/>
            <w:vAlign w:val="bottom"/>
            <w:hideMark/>
          </w:tcPr>
          <w:p w14:paraId="01EE5FD8" w14:textId="77777777" w:rsidR="0074687A" w:rsidRPr="009615FD" w:rsidRDefault="0074687A" w:rsidP="0074687A">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
        </w:tc>
        <w:tc>
          <w:tcPr>
            <w:tcW w:w="6020" w:type="dxa"/>
            <w:tcBorders>
              <w:top w:val="nil"/>
              <w:left w:val="nil"/>
              <w:bottom w:val="single" w:sz="4" w:space="0" w:color="auto"/>
              <w:right w:val="single" w:sz="4" w:space="0" w:color="auto"/>
            </w:tcBorders>
            <w:shd w:val="clear" w:color="auto" w:fill="auto"/>
            <w:vAlign w:val="bottom"/>
            <w:hideMark/>
          </w:tcPr>
          <w:p w14:paraId="30DF94CC" w14:textId="0177FC1C" w:rsidR="0074687A" w:rsidRPr="009615FD" w:rsidRDefault="0074687A" w:rsidP="0074687A">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 xml:space="preserve"> / 100</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5FEE397A" w14:textId="77777777" w:rsidTr="00403373">
        <w:trPr>
          <w:trHeight w:val="40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4586C1A"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18</w:t>
            </w:r>
          </w:p>
        </w:tc>
        <w:tc>
          <w:tcPr>
            <w:tcW w:w="2560" w:type="dxa"/>
            <w:tcBorders>
              <w:top w:val="nil"/>
              <w:left w:val="nil"/>
              <w:bottom w:val="single" w:sz="4" w:space="0" w:color="auto"/>
              <w:right w:val="single" w:sz="4" w:space="0" w:color="auto"/>
            </w:tcBorders>
            <w:shd w:val="clear" w:color="auto" w:fill="auto"/>
            <w:noWrap/>
            <w:vAlign w:val="bottom"/>
            <w:hideMark/>
          </w:tcPr>
          <w:p w14:paraId="0F380C39"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p>
        </w:tc>
        <w:tc>
          <w:tcPr>
            <w:tcW w:w="6020" w:type="dxa"/>
            <w:tcBorders>
              <w:top w:val="nil"/>
              <w:left w:val="nil"/>
              <w:bottom w:val="single" w:sz="4" w:space="0" w:color="auto"/>
              <w:right w:val="single" w:sz="4" w:space="0" w:color="auto"/>
            </w:tcBorders>
            <w:shd w:val="clear" w:color="auto" w:fill="auto"/>
            <w:vAlign w:val="bottom"/>
            <w:hideMark/>
          </w:tcPr>
          <w:p w14:paraId="743993F6" w14:textId="332E777A"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r w:rsidRPr="009615FD">
              <w:rPr>
                <w:rFonts w:ascii="Book Antiqua" w:eastAsia="DengXian" w:hAnsi="Book Antiqua" w:cs="宋体"/>
                <w:color w:val="000000"/>
                <w:kern w:val="0"/>
                <w:sz w:val="22"/>
              </w:rPr>
              <w:t xml:space="preserve">=theta / 365 </w:t>
            </w:r>
            <w:r w:rsidRPr="009615FD">
              <w:rPr>
                <w:rFonts w:ascii="Book Antiqua" w:eastAsia="DengXian" w:hAnsi="Book Antiqua" w:cs="宋体"/>
                <w:color w:val="000000"/>
                <w:kern w:val="0"/>
                <w:sz w:val="22"/>
              </w:rPr>
              <w:t>（一年</w:t>
            </w:r>
            <w:r w:rsidRPr="009615FD">
              <w:rPr>
                <w:rFonts w:ascii="Book Antiqua" w:eastAsia="DengXian" w:hAnsi="Book Antiqua" w:cs="宋体"/>
                <w:color w:val="000000"/>
                <w:kern w:val="0"/>
                <w:sz w:val="22"/>
              </w:rPr>
              <w:t>365</w:t>
            </w:r>
            <w:r w:rsidRPr="009615FD">
              <w:rPr>
                <w:rFonts w:ascii="Book Antiqua" w:eastAsia="DengXian" w:hAnsi="Book Antiqua" w:cs="宋体"/>
                <w:color w:val="000000"/>
                <w:kern w:val="0"/>
                <w:sz w:val="22"/>
              </w:rPr>
              <w:t>天）</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0900D57D" w14:textId="77777777" w:rsidTr="00403373">
        <w:trPr>
          <w:trHeight w:val="424"/>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11FF9ED"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19</w:t>
            </w:r>
          </w:p>
        </w:tc>
        <w:tc>
          <w:tcPr>
            <w:tcW w:w="2560" w:type="dxa"/>
            <w:tcBorders>
              <w:top w:val="nil"/>
              <w:left w:val="nil"/>
              <w:bottom w:val="single" w:sz="4" w:space="0" w:color="auto"/>
              <w:right w:val="single" w:sz="4" w:space="0" w:color="auto"/>
            </w:tcBorders>
            <w:shd w:val="clear" w:color="auto" w:fill="auto"/>
            <w:noWrap/>
            <w:vAlign w:val="bottom"/>
            <w:hideMark/>
          </w:tcPr>
          <w:p w14:paraId="52C3D58F"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rho/1%</w:t>
            </w:r>
          </w:p>
        </w:tc>
        <w:tc>
          <w:tcPr>
            <w:tcW w:w="6020" w:type="dxa"/>
            <w:tcBorders>
              <w:top w:val="nil"/>
              <w:left w:val="nil"/>
              <w:bottom w:val="single" w:sz="4" w:space="0" w:color="auto"/>
              <w:right w:val="single" w:sz="4" w:space="0" w:color="auto"/>
            </w:tcBorders>
            <w:shd w:val="clear" w:color="auto" w:fill="auto"/>
            <w:vAlign w:val="bottom"/>
            <w:hideMark/>
          </w:tcPr>
          <w:p w14:paraId="3DE4AE55" w14:textId="5B1AFBAF"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rho/1%=rho / 100 </w:t>
            </w:r>
            <w:r w:rsidRPr="009615FD">
              <w:rPr>
                <w:rFonts w:ascii="Book Antiqua" w:eastAsia="DengXian" w:hAnsi="Book Antiqua" w:cs="宋体"/>
                <w:color w:val="000000"/>
                <w:kern w:val="0"/>
                <w:sz w:val="22"/>
              </w:rPr>
              <w:t>（利率变化</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p>
        </w:tc>
      </w:tr>
      <w:tr w:rsidR="0074687A" w:rsidRPr="009615FD" w14:paraId="06DBF4BB"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00AD164"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20</w:t>
            </w:r>
          </w:p>
        </w:tc>
        <w:tc>
          <w:tcPr>
            <w:tcW w:w="2560" w:type="dxa"/>
            <w:tcBorders>
              <w:top w:val="nil"/>
              <w:left w:val="nil"/>
              <w:bottom w:val="single" w:sz="4" w:space="0" w:color="auto"/>
              <w:right w:val="single" w:sz="4" w:space="0" w:color="auto"/>
            </w:tcBorders>
            <w:shd w:val="clear" w:color="auto" w:fill="auto"/>
            <w:noWrap/>
            <w:vAlign w:val="bottom"/>
            <w:hideMark/>
          </w:tcPr>
          <w:p w14:paraId="3A0F868D"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交易日</w:t>
            </w:r>
          </w:p>
        </w:tc>
        <w:tc>
          <w:tcPr>
            <w:tcW w:w="6020" w:type="dxa"/>
            <w:tcBorders>
              <w:top w:val="nil"/>
              <w:left w:val="nil"/>
              <w:bottom w:val="single" w:sz="4" w:space="0" w:color="auto"/>
              <w:right w:val="single" w:sz="4" w:space="0" w:color="auto"/>
            </w:tcBorders>
            <w:shd w:val="clear" w:color="auto" w:fill="auto"/>
            <w:vAlign w:val="bottom"/>
            <w:hideMark/>
          </w:tcPr>
          <w:p w14:paraId="00A9A2EC"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该期权合约的交易起始日期</w:t>
            </w:r>
          </w:p>
        </w:tc>
      </w:tr>
      <w:tr w:rsidR="0074687A" w:rsidRPr="009615FD" w14:paraId="3043F5EE"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F4857DE"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21</w:t>
            </w:r>
          </w:p>
        </w:tc>
        <w:tc>
          <w:tcPr>
            <w:tcW w:w="2560" w:type="dxa"/>
            <w:tcBorders>
              <w:top w:val="nil"/>
              <w:left w:val="nil"/>
              <w:bottom w:val="single" w:sz="4" w:space="0" w:color="auto"/>
              <w:right w:val="single" w:sz="4" w:space="0" w:color="auto"/>
            </w:tcBorders>
            <w:shd w:val="clear" w:color="auto" w:fill="auto"/>
            <w:noWrap/>
            <w:vAlign w:val="bottom"/>
            <w:hideMark/>
          </w:tcPr>
          <w:p w14:paraId="555FABE3"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到期日</w:t>
            </w:r>
          </w:p>
        </w:tc>
        <w:tc>
          <w:tcPr>
            <w:tcW w:w="6020" w:type="dxa"/>
            <w:tcBorders>
              <w:top w:val="nil"/>
              <w:left w:val="nil"/>
              <w:bottom w:val="single" w:sz="4" w:space="0" w:color="auto"/>
              <w:right w:val="single" w:sz="4" w:space="0" w:color="auto"/>
            </w:tcBorders>
            <w:shd w:val="clear" w:color="auto" w:fill="auto"/>
            <w:vAlign w:val="bottom"/>
            <w:hideMark/>
          </w:tcPr>
          <w:p w14:paraId="52520984"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该期权合约的到期日</w:t>
            </w:r>
          </w:p>
        </w:tc>
      </w:tr>
      <w:tr w:rsidR="0074687A" w:rsidRPr="009615FD" w14:paraId="5B6957F7"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A3E714B" w14:textId="77777777" w:rsidR="0074687A" w:rsidRPr="009615FD" w:rsidRDefault="0074687A" w:rsidP="0074687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22</w:t>
            </w:r>
          </w:p>
        </w:tc>
        <w:tc>
          <w:tcPr>
            <w:tcW w:w="2560" w:type="dxa"/>
            <w:tcBorders>
              <w:top w:val="nil"/>
              <w:left w:val="nil"/>
              <w:bottom w:val="single" w:sz="4" w:space="0" w:color="auto"/>
              <w:right w:val="single" w:sz="4" w:space="0" w:color="auto"/>
            </w:tcBorders>
            <w:shd w:val="clear" w:color="auto" w:fill="auto"/>
            <w:noWrap/>
            <w:vAlign w:val="bottom"/>
            <w:hideMark/>
          </w:tcPr>
          <w:p w14:paraId="088D2F2E"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错误信息</w:t>
            </w:r>
          </w:p>
        </w:tc>
        <w:tc>
          <w:tcPr>
            <w:tcW w:w="6020" w:type="dxa"/>
            <w:tcBorders>
              <w:top w:val="nil"/>
              <w:left w:val="nil"/>
              <w:bottom w:val="single" w:sz="4" w:space="0" w:color="auto"/>
              <w:right w:val="single" w:sz="4" w:space="0" w:color="auto"/>
            </w:tcBorders>
            <w:shd w:val="clear" w:color="auto" w:fill="auto"/>
            <w:vAlign w:val="bottom"/>
            <w:hideMark/>
          </w:tcPr>
          <w:p w14:paraId="2B579E86" w14:textId="77777777" w:rsidR="0074687A" w:rsidRPr="009615FD" w:rsidRDefault="0074687A" w:rsidP="0074687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bl>
    <w:p w14:paraId="3753DD69" w14:textId="77777777" w:rsidR="009A78D8" w:rsidRPr="009615FD" w:rsidRDefault="009A78D8" w:rsidP="00403373">
      <w:pPr>
        <w:rPr>
          <w:rFonts w:ascii="Book Antiqua" w:hAnsi="Book Antiqua"/>
          <w:b/>
        </w:rPr>
      </w:pPr>
    </w:p>
    <w:p w14:paraId="7780137A" w14:textId="214D6FD8" w:rsidR="006F7067" w:rsidRPr="009615FD" w:rsidRDefault="006F7067" w:rsidP="006F7067">
      <w:pPr>
        <w:pStyle w:val="2"/>
        <w:numPr>
          <w:ilvl w:val="1"/>
          <w:numId w:val="13"/>
        </w:numPr>
        <w:rPr>
          <w:rFonts w:ascii="Book Antiqua" w:hAnsi="Book Antiqua"/>
        </w:rPr>
      </w:pPr>
      <w:bookmarkStart w:id="110" w:name="_Toc8158146"/>
      <w:r w:rsidRPr="009615FD">
        <w:rPr>
          <w:rFonts w:ascii="Book Antiqua" w:hAnsi="Book Antiqua"/>
        </w:rPr>
        <w:t>标的风险</w:t>
      </w:r>
      <w:bookmarkEnd w:id="110"/>
    </w:p>
    <w:p w14:paraId="40373B24" w14:textId="77777777" w:rsidR="0072672E" w:rsidRPr="009615FD" w:rsidRDefault="0072672E" w:rsidP="0072672E">
      <w:pPr>
        <w:spacing w:line="360" w:lineRule="auto"/>
        <w:rPr>
          <w:rFonts w:ascii="Book Antiqua" w:hAnsi="Book Antiqua"/>
          <w:b/>
        </w:rPr>
      </w:pPr>
      <w:r w:rsidRPr="009615FD">
        <w:rPr>
          <w:rFonts w:ascii="Book Antiqua" w:hAnsi="Book Antiqua"/>
          <w:b/>
          <w:highlight w:val="lightGray"/>
        </w:rPr>
        <w:t>功能介绍</w:t>
      </w:r>
    </w:p>
    <w:p w14:paraId="21E49B0A" w14:textId="393DD232" w:rsidR="0072672E" w:rsidRPr="009615FD" w:rsidRDefault="0072672E" w:rsidP="0072672E">
      <w:pPr>
        <w:rPr>
          <w:rFonts w:ascii="Book Antiqua" w:hAnsi="Book Antiqua"/>
        </w:rPr>
      </w:pPr>
      <w:r w:rsidRPr="009615FD">
        <w:rPr>
          <w:rFonts w:ascii="Book Antiqua" w:hAnsi="Book Antiqua"/>
        </w:rPr>
        <w:tab/>
      </w:r>
      <w:r w:rsidRPr="009615FD">
        <w:rPr>
          <w:rFonts w:ascii="Book Antiqua" w:hAnsi="Book Antiqua"/>
        </w:rPr>
        <w:t>通过【标的风险】界面，客户可进行查看系统中，</w:t>
      </w:r>
      <w:r w:rsidR="00E55A64" w:rsidRPr="009615FD">
        <w:rPr>
          <w:rFonts w:ascii="Book Antiqua" w:hAnsi="Book Antiqua"/>
        </w:rPr>
        <w:t>根据</w:t>
      </w:r>
      <w:r w:rsidR="00634262" w:rsidRPr="009615FD">
        <w:rPr>
          <w:rFonts w:ascii="Book Antiqua" w:hAnsi="Book Antiqua"/>
        </w:rPr>
        <w:t>标的情况分组的期权的风险情况</w:t>
      </w:r>
      <w:r w:rsidRPr="009615FD">
        <w:rPr>
          <w:rFonts w:ascii="Book Antiqua" w:hAnsi="Book Antiqua"/>
        </w:rPr>
        <w:t>。</w:t>
      </w:r>
    </w:p>
    <w:p w14:paraId="5A1C82A2" w14:textId="53F57AFA" w:rsidR="0072672E" w:rsidRPr="009615FD" w:rsidRDefault="0072672E" w:rsidP="0072672E">
      <w:pPr>
        <w:rPr>
          <w:rFonts w:ascii="Book Antiqua" w:hAnsi="Book Antiqua"/>
          <w:b/>
        </w:rPr>
      </w:pPr>
      <w:r w:rsidRPr="009615FD">
        <w:rPr>
          <w:rFonts w:ascii="Book Antiqua" w:hAnsi="Book Antiqua"/>
          <w:b/>
          <w:highlight w:val="lightGray"/>
        </w:rPr>
        <w:t>操作说明</w:t>
      </w:r>
    </w:p>
    <w:p w14:paraId="0B7B9D7E" w14:textId="3ABDEE5A" w:rsidR="0072672E" w:rsidRPr="009615FD" w:rsidRDefault="0072672E" w:rsidP="0072672E">
      <w:pPr>
        <w:pStyle w:val="3"/>
        <w:numPr>
          <w:ilvl w:val="2"/>
          <w:numId w:val="13"/>
        </w:numPr>
        <w:rPr>
          <w:rFonts w:ascii="Book Antiqua" w:hAnsi="Book Antiqua"/>
        </w:rPr>
      </w:pPr>
      <w:bookmarkStart w:id="111" w:name="_Toc8158147"/>
      <w:r w:rsidRPr="009615FD">
        <w:rPr>
          <w:rFonts w:ascii="Book Antiqua" w:hAnsi="Book Antiqua"/>
        </w:rPr>
        <w:lastRenderedPageBreak/>
        <w:t>标的风险的查看</w:t>
      </w:r>
      <w:bookmarkEnd w:id="111"/>
    </w:p>
    <w:p w14:paraId="43781608" w14:textId="742B6116" w:rsidR="0072672E" w:rsidRPr="009615FD" w:rsidRDefault="0072672E" w:rsidP="00890794">
      <w:pPr>
        <w:rPr>
          <w:rFonts w:ascii="Book Antiqua" w:hAnsi="Book Antiqua"/>
        </w:rPr>
      </w:pPr>
      <w:r w:rsidRPr="009615FD">
        <w:rPr>
          <w:rFonts w:ascii="Book Antiqua" w:hAnsi="Book Antiqua"/>
        </w:rPr>
        <w:t>在【风险管理】</w:t>
      </w:r>
      <w:r w:rsidRPr="009615FD">
        <w:rPr>
          <w:rFonts w:ascii="Book Antiqua" w:hAnsi="Book Antiqua"/>
        </w:rPr>
        <w:t>-</w:t>
      </w:r>
      <w:r w:rsidRPr="009615FD">
        <w:rPr>
          <w:rFonts w:ascii="Book Antiqua" w:hAnsi="Book Antiqua"/>
        </w:rPr>
        <w:t>【标的风险】界面中，如图</w:t>
      </w:r>
      <w:r w:rsidRPr="009615FD">
        <w:rPr>
          <w:rFonts w:ascii="Book Antiqua" w:hAnsi="Book Antiqua"/>
        </w:rPr>
        <w:t>6-</w:t>
      </w:r>
      <w:r w:rsidR="00487AC4" w:rsidRPr="009615FD">
        <w:rPr>
          <w:rFonts w:ascii="Book Antiqua" w:hAnsi="Book Antiqua"/>
        </w:rPr>
        <w:t>2-1</w:t>
      </w:r>
      <w:r w:rsidRPr="009615FD">
        <w:rPr>
          <w:rFonts w:ascii="Book Antiqua" w:hAnsi="Book Antiqua"/>
        </w:rPr>
        <w:t>所示，</w:t>
      </w:r>
      <w:r w:rsidR="009666F9" w:rsidRPr="009615FD">
        <w:rPr>
          <w:rFonts w:ascii="Book Antiqua" w:hAnsi="Book Antiqua"/>
        </w:rPr>
        <w:t>根据系统中所有的期权合约的标的物进行分组，来展示标的物维度的期权合约持仓和风险数值</w:t>
      </w:r>
      <w:r w:rsidRPr="009615FD">
        <w:rPr>
          <w:rFonts w:ascii="Book Antiqua" w:hAnsi="Book Antiqua"/>
        </w:rPr>
        <w:t>，点击右侧</w:t>
      </w:r>
      <w:r w:rsidRPr="009615FD">
        <w:rPr>
          <w:rFonts w:ascii="Book Antiqua" w:hAnsi="Book Antiqua"/>
          <w:bdr w:val="single" w:sz="4" w:space="0" w:color="auto"/>
          <w:shd w:val="pct15" w:color="auto" w:fill="FFFFFF"/>
        </w:rPr>
        <w:t>重新计算</w:t>
      </w:r>
      <w:r w:rsidRPr="009615FD">
        <w:rPr>
          <w:rFonts w:ascii="Book Antiqua" w:hAnsi="Book Antiqua"/>
        </w:rPr>
        <w:t>按钮，即可针对系统中实时的行情与实时的交易合约，重新计算持仓量与风险数值，点击</w:t>
      </w:r>
      <w:r w:rsidRPr="009615FD">
        <w:rPr>
          <w:rFonts w:ascii="Book Antiqua" w:hAnsi="Book Antiqua"/>
          <w:bdr w:val="single" w:sz="4" w:space="0" w:color="auto"/>
          <w:shd w:val="pct15" w:color="auto" w:fill="FFFFFF"/>
        </w:rPr>
        <w:t>刷新计算结果</w:t>
      </w:r>
      <w:r w:rsidRPr="009615FD">
        <w:rPr>
          <w:rFonts w:ascii="Book Antiqua" w:hAnsi="Book Antiqua"/>
        </w:rPr>
        <w:t>按钮，即</w:t>
      </w:r>
      <w:r w:rsidR="003C0C25" w:rsidRPr="009615FD">
        <w:rPr>
          <w:rFonts w:ascii="Book Antiqua" w:hAnsi="Book Antiqua"/>
        </w:rPr>
        <w:t>获得最近一次定时计算的结果</w:t>
      </w:r>
      <w:r w:rsidR="00FC1369" w:rsidRPr="009615FD">
        <w:rPr>
          <w:rFonts w:ascii="Book Antiqua" w:hAnsi="Book Antiqua"/>
        </w:rPr>
        <w:t>，该计算结果中不含当日到期的合约，并且按照交易簿分开查看。</w:t>
      </w:r>
    </w:p>
    <w:p w14:paraId="236DB9A8" w14:textId="77777777" w:rsidR="0072672E" w:rsidRPr="009615FD" w:rsidRDefault="0072672E" w:rsidP="0072672E">
      <w:pPr>
        <w:rPr>
          <w:rFonts w:ascii="Book Antiqua" w:hAnsi="Book Antiqua"/>
        </w:rPr>
      </w:pPr>
    </w:p>
    <w:p w14:paraId="32C88324" w14:textId="32D31288" w:rsidR="0072672E" w:rsidRPr="009615FD" w:rsidRDefault="0072672E" w:rsidP="0072672E">
      <w:pPr>
        <w:rPr>
          <w:rFonts w:ascii="Book Antiqua" w:hAnsi="Book Antiqua"/>
        </w:rPr>
      </w:pPr>
      <w:r w:rsidRPr="009615FD">
        <w:rPr>
          <w:rFonts w:ascii="Book Antiqua" w:hAnsi="Book Antiqua"/>
          <w:noProof/>
        </w:rPr>
        <w:drawing>
          <wp:inline distT="0" distB="0" distL="0" distR="0" wp14:anchorId="5DA4FB3C" wp14:editId="410E12D6">
            <wp:extent cx="5274310" cy="1383030"/>
            <wp:effectExtent l="0" t="0" r="2540"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383030"/>
                    </a:xfrm>
                    <a:prstGeom prst="rect">
                      <a:avLst/>
                    </a:prstGeom>
                  </pic:spPr>
                </pic:pic>
              </a:graphicData>
            </a:graphic>
          </wp:inline>
        </w:drawing>
      </w:r>
    </w:p>
    <w:p w14:paraId="667AAD44" w14:textId="2D068D53" w:rsidR="00487AC4" w:rsidRPr="009615FD" w:rsidRDefault="00487AC4" w:rsidP="00487AC4">
      <w:pPr>
        <w:jc w:val="center"/>
        <w:rPr>
          <w:rFonts w:ascii="Book Antiqua" w:hAnsi="Book Antiqua"/>
        </w:rPr>
      </w:pPr>
      <w:r w:rsidRPr="009615FD">
        <w:rPr>
          <w:rFonts w:ascii="Book Antiqua" w:hAnsi="Book Antiqua"/>
        </w:rPr>
        <w:t>图</w:t>
      </w:r>
      <w:r w:rsidRPr="009615FD">
        <w:rPr>
          <w:rFonts w:ascii="Book Antiqua" w:hAnsi="Book Antiqua"/>
        </w:rPr>
        <w:t xml:space="preserve"> 6-2-1</w:t>
      </w:r>
    </w:p>
    <w:p w14:paraId="6F686F35" w14:textId="1C9FC368" w:rsidR="00566D81" w:rsidRPr="009615FD" w:rsidRDefault="00566D81" w:rsidP="00566D81">
      <w:pPr>
        <w:rPr>
          <w:rFonts w:ascii="Book Antiqua" w:hAnsi="Book Antiqua"/>
          <w:b/>
        </w:rPr>
      </w:pPr>
      <w:r w:rsidRPr="009615FD">
        <w:rPr>
          <w:rFonts w:ascii="Book Antiqua" w:hAnsi="Book Antiqua"/>
          <w:b/>
        </w:rPr>
        <w:t>字段说明：</w:t>
      </w:r>
    </w:p>
    <w:tbl>
      <w:tblPr>
        <w:tblW w:w="10160" w:type="dxa"/>
        <w:tblLook w:val="04A0" w:firstRow="1" w:lastRow="0" w:firstColumn="1" w:lastColumn="0" w:noHBand="0" w:noVBand="1"/>
      </w:tblPr>
      <w:tblGrid>
        <w:gridCol w:w="1080"/>
        <w:gridCol w:w="2080"/>
        <w:gridCol w:w="7000"/>
      </w:tblGrid>
      <w:tr w:rsidR="0093427B" w:rsidRPr="009615FD" w14:paraId="71CBBAED" w14:textId="77777777" w:rsidTr="002A08A9">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24EA9B7" w14:textId="77777777" w:rsidR="0093427B" w:rsidRPr="009615FD" w:rsidRDefault="0093427B" w:rsidP="0093427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080" w:type="dxa"/>
            <w:tcBorders>
              <w:top w:val="single" w:sz="4" w:space="0" w:color="auto"/>
              <w:left w:val="nil"/>
              <w:bottom w:val="single" w:sz="4" w:space="0" w:color="auto"/>
              <w:right w:val="single" w:sz="4" w:space="0" w:color="auto"/>
            </w:tcBorders>
            <w:shd w:val="clear" w:color="000000" w:fill="A6A6A6"/>
            <w:noWrap/>
            <w:vAlign w:val="bottom"/>
            <w:hideMark/>
          </w:tcPr>
          <w:p w14:paraId="0ED18F73" w14:textId="77777777" w:rsidR="0093427B" w:rsidRPr="009615FD" w:rsidRDefault="0093427B" w:rsidP="0093427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7000" w:type="dxa"/>
            <w:tcBorders>
              <w:top w:val="single" w:sz="4" w:space="0" w:color="auto"/>
              <w:left w:val="nil"/>
              <w:bottom w:val="single" w:sz="4" w:space="0" w:color="auto"/>
              <w:right w:val="single" w:sz="4" w:space="0" w:color="auto"/>
            </w:tcBorders>
            <w:shd w:val="clear" w:color="000000" w:fill="A6A6A6"/>
            <w:vAlign w:val="bottom"/>
            <w:hideMark/>
          </w:tcPr>
          <w:p w14:paraId="1878EA93" w14:textId="77777777" w:rsidR="0093427B" w:rsidRPr="009615FD" w:rsidRDefault="0093427B" w:rsidP="0093427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93427B" w:rsidRPr="009615FD" w14:paraId="78F229CB"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FCF18C6"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080" w:type="dxa"/>
            <w:tcBorders>
              <w:top w:val="nil"/>
              <w:left w:val="nil"/>
              <w:bottom w:val="single" w:sz="4" w:space="0" w:color="auto"/>
              <w:right w:val="single" w:sz="4" w:space="0" w:color="auto"/>
            </w:tcBorders>
            <w:shd w:val="clear" w:color="auto" w:fill="auto"/>
            <w:noWrap/>
            <w:vAlign w:val="bottom"/>
            <w:hideMark/>
          </w:tcPr>
          <w:p w14:paraId="36F63561"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7000" w:type="dxa"/>
            <w:tcBorders>
              <w:top w:val="nil"/>
              <w:left w:val="nil"/>
              <w:bottom w:val="single" w:sz="4" w:space="0" w:color="auto"/>
              <w:right w:val="single" w:sz="4" w:space="0" w:color="auto"/>
            </w:tcBorders>
            <w:shd w:val="clear" w:color="auto" w:fill="auto"/>
            <w:noWrap/>
            <w:vAlign w:val="bottom"/>
            <w:hideMark/>
          </w:tcPr>
          <w:p w14:paraId="1E6A8EBA"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该标的物所属的交易簿</w:t>
            </w:r>
          </w:p>
        </w:tc>
      </w:tr>
      <w:tr w:rsidR="0093427B" w:rsidRPr="009615FD" w14:paraId="5656EF0E"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D3A41BC"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080" w:type="dxa"/>
            <w:tcBorders>
              <w:top w:val="nil"/>
              <w:left w:val="nil"/>
              <w:bottom w:val="single" w:sz="4" w:space="0" w:color="auto"/>
              <w:right w:val="single" w:sz="4" w:space="0" w:color="auto"/>
            </w:tcBorders>
            <w:shd w:val="clear" w:color="auto" w:fill="auto"/>
            <w:noWrap/>
            <w:vAlign w:val="bottom"/>
            <w:hideMark/>
          </w:tcPr>
          <w:p w14:paraId="3EF8C634"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7000" w:type="dxa"/>
            <w:tcBorders>
              <w:top w:val="nil"/>
              <w:left w:val="nil"/>
              <w:bottom w:val="single" w:sz="4" w:space="0" w:color="auto"/>
              <w:right w:val="single" w:sz="4" w:space="0" w:color="auto"/>
            </w:tcBorders>
            <w:shd w:val="clear" w:color="auto" w:fill="auto"/>
            <w:noWrap/>
            <w:vAlign w:val="bottom"/>
            <w:hideMark/>
          </w:tcPr>
          <w:p w14:paraId="68D88AEF"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展示的标的物代码</w:t>
            </w:r>
          </w:p>
        </w:tc>
      </w:tr>
      <w:tr w:rsidR="0093427B" w:rsidRPr="009615FD" w14:paraId="462BF1EE"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01DCC11"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080" w:type="dxa"/>
            <w:tcBorders>
              <w:top w:val="nil"/>
              <w:left w:val="nil"/>
              <w:bottom w:val="single" w:sz="4" w:space="0" w:color="auto"/>
              <w:right w:val="single" w:sz="4" w:space="0" w:color="auto"/>
            </w:tcBorders>
            <w:shd w:val="clear" w:color="auto" w:fill="auto"/>
            <w:noWrap/>
            <w:vAlign w:val="bottom"/>
            <w:hideMark/>
          </w:tcPr>
          <w:p w14:paraId="722A9C29"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标的物价格</w:t>
            </w:r>
          </w:p>
        </w:tc>
        <w:tc>
          <w:tcPr>
            <w:tcW w:w="7000" w:type="dxa"/>
            <w:tcBorders>
              <w:top w:val="nil"/>
              <w:left w:val="nil"/>
              <w:bottom w:val="single" w:sz="4" w:space="0" w:color="auto"/>
              <w:right w:val="single" w:sz="4" w:space="0" w:color="auto"/>
            </w:tcBorders>
            <w:shd w:val="clear" w:color="auto" w:fill="auto"/>
            <w:noWrap/>
            <w:vAlign w:val="bottom"/>
            <w:hideMark/>
          </w:tcPr>
          <w:p w14:paraId="67B5D7FD"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展示的标的物现在的价格</w:t>
            </w:r>
          </w:p>
        </w:tc>
      </w:tr>
      <w:tr w:rsidR="0093427B" w:rsidRPr="009615FD" w14:paraId="699BC7E9"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EED1C51"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080" w:type="dxa"/>
            <w:tcBorders>
              <w:top w:val="nil"/>
              <w:left w:val="nil"/>
              <w:bottom w:val="single" w:sz="4" w:space="0" w:color="auto"/>
              <w:right w:val="single" w:sz="4" w:space="0" w:color="auto"/>
            </w:tcBorders>
            <w:shd w:val="clear" w:color="auto" w:fill="auto"/>
            <w:noWrap/>
            <w:vAlign w:val="bottom"/>
            <w:hideMark/>
          </w:tcPr>
          <w:p w14:paraId="096415A3"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标的物价格变化</w:t>
            </w:r>
          </w:p>
        </w:tc>
        <w:tc>
          <w:tcPr>
            <w:tcW w:w="7000" w:type="dxa"/>
            <w:tcBorders>
              <w:top w:val="nil"/>
              <w:left w:val="nil"/>
              <w:bottom w:val="single" w:sz="4" w:space="0" w:color="auto"/>
              <w:right w:val="single" w:sz="4" w:space="0" w:color="auto"/>
            </w:tcBorders>
            <w:shd w:val="clear" w:color="auto" w:fill="auto"/>
            <w:noWrap/>
            <w:vAlign w:val="bottom"/>
            <w:hideMark/>
          </w:tcPr>
          <w:p w14:paraId="5F9EC942" w14:textId="517A0FE9"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与昨日收盘相比</w:t>
            </w:r>
            <w:r w:rsidR="00A34948" w:rsidRPr="009615FD">
              <w:rPr>
                <w:rFonts w:ascii="Book Antiqua" w:eastAsia="DengXian" w:hAnsi="Book Antiqua" w:cs="宋体"/>
                <w:color w:val="000000"/>
                <w:kern w:val="0"/>
                <w:sz w:val="22"/>
              </w:rPr>
              <w:t>，</w:t>
            </w:r>
            <w:r w:rsidR="00575007" w:rsidRPr="009615FD">
              <w:rPr>
                <w:rFonts w:ascii="Book Antiqua" w:eastAsia="DengXian" w:hAnsi="Book Antiqua" w:cs="宋体"/>
                <w:color w:val="000000"/>
                <w:kern w:val="0"/>
                <w:sz w:val="22"/>
              </w:rPr>
              <w:t>查询时标的物的价格</w:t>
            </w:r>
            <w:r w:rsidR="00575007" w:rsidRPr="009615FD">
              <w:rPr>
                <w:rFonts w:ascii="Book Antiqua" w:eastAsia="DengXian" w:hAnsi="Book Antiqua" w:cs="宋体"/>
                <w:color w:val="000000"/>
                <w:kern w:val="0"/>
                <w:sz w:val="22"/>
              </w:rPr>
              <w:t>-</w:t>
            </w:r>
            <w:r w:rsidR="00575007" w:rsidRPr="009615FD">
              <w:rPr>
                <w:rFonts w:ascii="Book Antiqua" w:eastAsia="DengXian" w:hAnsi="Book Antiqua" w:cs="宋体"/>
                <w:color w:val="000000"/>
                <w:kern w:val="0"/>
                <w:sz w:val="22"/>
              </w:rPr>
              <w:t>昨日标的物的收盘价</w:t>
            </w:r>
          </w:p>
        </w:tc>
      </w:tr>
      <w:tr w:rsidR="0093427B" w:rsidRPr="009615FD" w14:paraId="2139A76C" w14:textId="77777777" w:rsidTr="002A08A9">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85114CE"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080" w:type="dxa"/>
            <w:tcBorders>
              <w:top w:val="nil"/>
              <w:left w:val="nil"/>
              <w:bottom w:val="single" w:sz="4" w:space="0" w:color="auto"/>
              <w:right w:val="single" w:sz="4" w:space="0" w:color="auto"/>
            </w:tcBorders>
            <w:shd w:val="clear" w:color="auto" w:fill="auto"/>
            <w:noWrap/>
            <w:vAlign w:val="bottom"/>
            <w:hideMark/>
          </w:tcPr>
          <w:p w14:paraId="7997F089"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标的物持仓</w:t>
            </w:r>
          </w:p>
        </w:tc>
        <w:tc>
          <w:tcPr>
            <w:tcW w:w="7000" w:type="dxa"/>
            <w:tcBorders>
              <w:top w:val="nil"/>
              <w:left w:val="nil"/>
              <w:bottom w:val="single" w:sz="4" w:space="0" w:color="auto"/>
              <w:right w:val="single" w:sz="4" w:space="0" w:color="auto"/>
            </w:tcBorders>
            <w:shd w:val="clear" w:color="auto" w:fill="auto"/>
            <w:noWrap/>
            <w:vAlign w:val="bottom"/>
            <w:hideMark/>
          </w:tcPr>
          <w:p w14:paraId="54F39F78"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交易簿中该标的物的场内持仓汇总</w:t>
            </w:r>
          </w:p>
        </w:tc>
      </w:tr>
      <w:tr w:rsidR="0093427B" w:rsidRPr="009615FD" w14:paraId="47B6AC1E"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BD89222"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080" w:type="dxa"/>
            <w:tcBorders>
              <w:top w:val="nil"/>
              <w:left w:val="nil"/>
              <w:bottom w:val="single" w:sz="4" w:space="0" w:color="auto"/>
              <w:right w:val="single" w:sz="4" w:space="0" w:color="auto"/>
            </w:tcBorders>
            <w:shd w:val="clear" w:color="auto" w:fill="auto"/>
            <w:noWrap/>
            <w:vAlign w:val="bottom"/>
            <w:hideMark/>
          </w:tcPr>
          <w:p w14:paraId="7E6AE928"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7000" w:type="dxa"/>
            <w:tcBorders>
              <w:top w:val="nil"/>
              <w:left w:val="nil"/>
              <w:bottom w:val="single" w:sz="4" w:space="0" w:color="auto"/>
              <w:right w:val="single" w:sz="4" w:space="0" w:color="auto"/>
            </w:tcBorders>
            <w:shd w:val="clear" w:color="auto" w:fill="auto"/>
            <w:noWrap/>
            <w:vAlign w:val="bottom"/>
            <w:hideMark/>
          </w:tcPr>
          <w:p w14:paraId="667F9652"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交易簿下根据相同的标的物进行汇总的期权</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汇总</w:t>
            </w:r>
          </w:p>
        </w:tc>
      </w:tr>
      <w:tr w:rsidR="0093427B" w:rsidRPr="009615FD" w14:paraId="640BD1CC"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5F5DD0E"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080" w:type="dxa"/>
            <w:tcBorders>
              <w:top w:val="nil"/>
              <w:left w:val="nil"/>
              <w:bottom w:val="single" w:sz="4" w:space="0" w:color="auto"/>
              <w:right w:val="single" w:sz="4" w:space="0" w:color="auto"/>
            </w:tcBorders>
            <w:shd w:val="clear" w:color="auto" w:fill="auto"/>
            <w:noWrap/>
            <w:vAlign w:val="bottom"/>
            <w:hideMark/>
          </w:tcPr>
          <w:p w14:paraId="042E39FB"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净</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7000" w:type="dxa"/>
            <w:tcBorders>
              <w:top w:val="nil"/>
              <w:left w:val="nil"/>
              <w:bottom w:val="single" w:sz="4" w:space="0" w:color="auto"/>
              <w:right w:val="single" w:sz="4" w:space="0" w:color="auto"/>
            </w:tcBorders>
            <w:shd w:val="clear" w:color="auto" w:fill="auto"/>
            <w:noWrap/>
            <w:vAlign w:val="bottom"/>
            <w:hideMark/>
          </w:tcPr>
          <w:p w14:paraId="7C730821"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净</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r w:rsidRPr="009615FD">
              <w:rPr>
                <w:rFonts w:ascii="Book Antiqua" w:eastAsia="DengXian" w:hAnsi="Book Antiqua" w:cs="宋体"/>
                <w:color w:val="000000"/>
                <w:kern w:val="0"/>
                <w:sz w:val="22"/>
              </w:rPr>
              <w:t xml:space="preserve">=delta + </w:t>
            </w:r>
            <w:proofErr w:type="spellStart"/>
            <w:r w:rsidRPr="009615FD">
              <w:rPr>
                <w:rFonts w:ascii="Book Antiqua" w:eastAsia="DengXian" w:hAnsi="Book Antiqua" w:cs="宋体"/>
                <w:color w:val="000000"/>
                <w:kern w:val="0"/>
                <w:sz w:val="22"/>
              </w:rPr>
              <w:t>underlyerNetPosition</w:t>
            </w:r>
            <w:proofErr w:type="spellEnd"/>
            <w:r w:rsidRPr="009615FD">
              <w:rPr>
                <w:rFonts w:ascii="Book Antiqua" w:eastAsia="DengXian" w:hAnsi="Book Antiqua" w:cs="宋体"/>
                <w:color w:val="000000"/>
                <w:kern w:val="0"/>
                <w:sz w:val="22"/>
              </w:rPr>
              <w:t>（标的物持仓）</w:t>
            </w:r>
          </w:p>
        </w:tc>
      </w:tr>
      <w:tr w:rsidR="0093427B" w:rsidRPr="009615FD" w14:paraId="26593E94" w14:textId="77777777" w:rsidTr="002A08A9">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47C6A08"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080" w:type="dxa"/>
            <w:tcBorders>
              <w:top w:val="nil"/>
              <w:left w:val="nil"/>
              <w:bottom w:val="single" w:sz="4" w:space="0" w:color="auto"/>
              <w:right w:val="single" w:sz="4" w:space="0" w:color="auto"/>
            </w:tcBorders>
            <w:shd w:val="clear" w:color="auto" w:fill="auto"/>
            <w:noWrap/>
            <w:vAlign w:val="bottom"/>
            <w:hideMark/>
          </w:tcPr>
          <w:p w14:paraId="23FC9677"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decay</w:t>
            </w:r>
            <w:r w:rsidRPr="009615FD">
              <w:rPr>
                <w:rFonts w:ascii="Book Antiqua" w:eastAsia="DengXian" w:hAnsi="Book Antiqua" w:cs="宋体"/>
                <w:color w:val="000000"/>
                <w:kern w:val="0"/>
                <w:sz w:val="22"/>
              </w:rPr>
              <w:t>（手）</w:t>
            </w:r>
          </w:p>
        </w:tc>
        <w:tc>
          <w:tcPr>
            <w:tcW w:w="7000" w:type="dxa"/>
            <w:tcBorders>
              <w:top w:val="nil"/>
              <w:left w:val="nil"/>
              <w:bottom w:val="single" w:sz="4" w:space="0" w:color="auto"/>
              <w:right w:val="single" w:sz="4" w:space="0" w:color="auto"/>
            </w:tcBorders>
            <w:shd w:val="clear" w:color="auto" w:fill="auto"/>
            <w:vAlign w:val="bottom"/>
            <w:hideMark/>
          </w:tcPr>
          <w:p w14:paraId="2C2519BD"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一天的变化</w:t>
            </w:r>
          </w:p>
        </w:tc>
      </w:tr>
      <w:tr w:rsidR="0093427B" w:rsidRPr="009615FD" w14:paraId="460C78CF"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8C28237"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080" w:type="dxa"/>
            <w:tcBorders>
              <w:top w:val="nil"/>
              <w:left w:val="nil"/>
              <w:bottom w:val="single" w:sz="4" w:space="0" w:color="auto"/>
              <w:right w:val="single" w:sz="4" w:space="0" w:color="auto"/>
            </w:tcBorders>
            <w:shd w:val="clear" w:color="auto" w:fill="auto"/>
            <w:noWrap/>
            <w:vAlign w:val="bottom"/>
            <w:hideMark/>
          </w:tcPr>
          <w:p w14:paraId="690A58A3"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预期</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7000" w:type="dxa"/>
            <w:tcBorders>
              <w:top w:val="nil"/>
              <w:left w:val="nil"/>
              <w:bottom w:val="single" w:sz="4" w:space="0" w:color="auto"/>
              <w:right w:val="single" w:sz="4" w:space="0" w:color="auto"/>
            </w:tcBorders>
            <w:shd w:val="clear" w:color="auto" w:fill="auto"/>
            <w:vAlign w:val="bottom"/>
            <w:hideMark/>
          </w:tcPr>
          <w:p w14:paraId="4CF74B31"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当前行情计算的第二天</w:t>
            </w:r>
            <w:r w:rsidRPr="009615FD">
              <w:rPr>
                <w:rFonts w:ascii="Book Antiqua" w:eastAsia="DengXian" w:hAnsi="Book Antiqua" w:cs="宋体"/>
                <w:color w:val="000000"/>
                <w:kern w:val="0"/>
                <w:sz w:val="22"/>
              </w:rPr>
              <w:t>9</w:t>
            </w:r>
            <w:r w:rsidRPr="009615FD">
              <w:rPr>
                <w:rFonts w:ascii="Book Antiqua" w:eastAsia="DengXian" w:hAnsi="Book Antiqua" w:cs="宋体"/>
                <w:color w:val="000000"/>
                <w:kern w:val="0"/>
                <w:sz w:val="22"/>
              </w:rPr>
              <w:t>点的</w:t>
            </w:r>
            <w:r w:rsidRPr="009615FD">
              <w:rPr>
                <w:rFonts w:ascii="Book Antiqua" w:eastAsia="DengXian" w:hAnsi="Book Antiqua" w:cs="宋体"/>
                <w:color w:val="000000"/>
                <w:kern w:val="0"/>
                <w:sz w:val="22"/>
              </w:rPr>
              <w:t>delta</w:t>
            </w:r>
          </w:p>
        </w:tc>
      </w:tr>
      <w:tr w:rsidR="0093427B" w:rsidRPr="009615FD" w14:paraId="6AC9F3CF" w14:textId="77777777" w:rsidTr="002A08A9">
        <w:trPr>
          <w:trHeight w:val="11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7836727"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2080" w:type="dxa"/>
            <w:tcBorders>
              <w:top w:val="nil"/>
              <w:left w:val="nil"/>
              <w:bottom w:val="single" w:sz="4" w:space="0" w:color="auto"/>
              <w:right w:val="single" w:sz="4" w:space="0" w:color="auto"/>
            </w:tcBorders>
            <w:shd w:val="clear" w:color="auto" w:fill="auto"/>
            <w:noWrap/>
            <w:vAlign w:val="bottom"/>
            <w:hideMark/>
          </w:tcPr>
          <w:p w14:paraId="371927B9"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（手）</w:t>
            </w:r>
          </w:p>
        </w:tc>
        <w:tc>
          <w:tcPr>
            <w:tcW w:w="7000" w:type="dxa"/>
            <w:tcBorders>
              <w:top w:val="nil"/>
              <w:left w:val="nil"/>
              <w:bottom w:val="single" w:sz="4" w:space="0" w:color="auto"/>
              <w:right w:val="single" w:sz="4" w:space="0" w:color="auto"/>
            </w:tcBorders>
            <w:shd w:val="clear" w:color="auto" w:fill="auto"/>
            <w:vAlign w:val="bottom"/>
            <w:hideMark/>
          </w:tcPr>
          <w:p w14:paraId="5B15B4E7" w14:textId="02057B7D"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（手）</w:t>
            </w:r>
            <w:r w:rsidRPr="009615FD">
              <w:rPr>
                <w:rFonts w:ascii="Book Antiqua" w:eastAsia="DengXian" w:hAnsi="Book Antiqua" w:cs="宋体"/>
                <w:color w:val="000000"/>
                <w:kern w:val="0"/>
                <w:sz w:val="22"/>
              </w:rPr>
              <w:t>=gamma / multiplier * S / 100</w:t>
            </w:r>
            <w:r w:rsidR="002A08A9"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A08A9" w:rsidRPr="009615FD">
              <w:rPr>
                <w:rFonts w:ascii="Book Antiqua" w:eastAsia="DengXian" w:hAnsi="Book Antiqua" w:cs="宋体"/>
                <w:color w:val="000000"/>
                <w:kern w:val="0"/>
                <w:sz w:val="22"/>
              </w:rPr>
              <w:t>）</w:t>
            </w:r>
          </w:p>
        </w:tc>
      </w:tr>
      <w:tr w:rsidR="0093427B" w:rsidRPr="009615FD" w14:paraId="4DC03D6B" w14:textId="77777777" w:rsidTr="002A08A9">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09B29A2"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2080" w:type="dxa"/>
            <w:tcBorders>
              <w:top w:val="nil"/>
              <w:left w:val="nil"/>
              <w:bottom w:val="single" w:sz="4" w:space="0" w:color="auto"/>
              <w:right w:val="single" w:sz="4" w:space="0" w:color="auto"/>
            </w:tcBorders>
            <w:shd w:val="clear" w:color="auto" w:fill="auto"/>
            <w:noWrap/>
            <w:vAlign w:val="bottom"/>
            <w:hideMark/>
          </w:tcPr>
          <w:p w14:paraId="3B99192C"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金额</w:t>
            </w:r>
          </w:p>
        </w:tc>
        <w:tc>
          <w:tcPr>
            <w:tcW w:w="7000" w:type="dxa"/>
            <w:tcBorders>
              <w:top w:val="nil"/>
              <w:left w:val="nil"/>
              <w:bottom w:val="single" w:sz="4" w:space="0" w:color="auto"/>
              <w:right w:val="single" w:sz="4" w:space="0" w:color="auto"/>
            </w:tcBorders>
            <w:shd w:val="clear" w:color="auto" w:fill="auto"/>
            <w:vAlign w:val="bottom"/>
            <w:hideMark/>
          </w:tcPr>
          <w:p w14:paraId="7B678758" w14:textId="06582729"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cash=gamma * S * S / 100</w:t>
            </w:r>
            <w:r w:rsidR="002A08A9"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A08A9" w:rsidRPr="009615FD">
              <w:rPr>
                <w:rFonts w:ascii="Book Antiqua" w:eastAsia="DengXian" w:hAnsi="Book Antiqua" w:cs="宋体"/>
                <w:color w:val="000000"/>
                <w:kern w:val="0"/>
                <w:sz w:val="22"/>
              </w:rPr>
              <w:t>）</w:t>
            </w:r>
          </w:p>
        </w:tc>
      </w:tr>
      <w:tr w:rsidR="0093427B" w:rsidRPr="009615FD" w14:paraId="57B8DEE4" w14:textId="77777777" w:rsidTr="002A08A9">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30114D9"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12</w:t>
            </w:r>
          </w:p>
        </w:tc>
        <w:tc>
          <w:tcPr>
            <w:tcW w:w="2080" w:type="dxa"/>
            <w:tcBorders>
              <w:top w:val="nil"/>
              <w:left w:val="nil"/>
              <w:bottom w:val="single" w:sz="4" w:space="0" w:color="auto"/>
              <w:right w:val="single" w:sz="4" w:space="0" w:color="auto"/>
            </w:tcBorders>
            <w:shd w:val="clear" w:color="auto" w:fill="auto"/>
            <w:noWrap/>
            <w:vAlign w:val="bottom"/>
            <w:hideMark/>
          </w:tcPr>
          <w:p w14:paraId="3B89C703" w14:textId="77777777" w:rsidR="0093427B" w:rsidRPr="009615FD" w:rsidRDefault="0093427B" w:rsidP="0093427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
        </w:tc>
        <w:tc>
          <w:tcPr>
            <w:tcW w:w="7000" w:type="dxa"/>
            <w:tcBorders>
              <w:top w:val="nil"/>
              <w:left w:val="nil"/>
              <w:bottom w:val="single" w:sz="4" w:space="0" w:color="auto"/>
              <w:right w:val="single" w:sz="4" w:space="0" w:color="auto"/>
            </w:tcBorders>
            <w:shd w:val="clear" w:color="auto" w:fill="auto"/>
            <w:vAlign w:val="bottom"/>
            <w:hideMark/>
          </w:tcPr>
          <w:p w14:paraId="2FA4936F" w14:textId="677234C2" w:rsidR="0093427B" w:rsidRPr="009615FD" w:rsidRDefault="0093427B" w:rsidP="0093427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 xml:space="preserve"> / 100</w:t>
            </w:r>
            <w:r w:rsidR="002A08A9"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A08A9" w:rsidRPr="009615FD">
              <w:rPr>
                <w:rFonts w:ascii="Book Antiqua" w:eastAsia="DengXian" w:hAnsi="Book Antiqua" w:cs="宋体"/>
                <w:color w:val="000000"/>
                <w:kern w:val="0"/>
                <w:sz w:val="22"/>
              </w:rPr>
              <w:t>）</w:t>
            </w:r>
          </w:p>
        </w:tc>
      </w:tr>
      <w:tr w:rsidR="0093427B" w:rsidRPr="009615FD" w14:paraId="121BB608" w14:textId="77777777" w:rsidTr="002A08A9">
        <w:trPr>
          <w:trHeight w:val="199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A4BBB4D"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13</w:t>
            </w:r>
          </w:p>
        </w:tc>
        <w:tc>
          <w:tcPr>
            <w:tcW w:w="2080" w:type="dxa"/>
            <w:tcBorders>
              <w:top w:val="nil"/>
              <w:left w:val="nil"/>
              <w:bottom w:val="single" w:sz="4" w:space="0" w:color="auto"/>
              <w:right w:val="single" w:sz="4" w:space="0" w:color="auto"/>
            </w:tcBorders>
            <w:shd w:val="clear" w:color="auto" w:fill="auto"/>
            <w:noWrap/>
            <w:vAlign w:val="bottom"/>
            <w:hideMark/>
          </w:tcPr>
          <w:p w14:paraId="765D5714"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p>
        </w:tc>
        <w:tc>
          <w:tcPr>
            <w:tcW w:w="7000" w:type="dxa"/>
            <w:tcBorders>
              <w:top w:val="nil"/>
              <w:left w:val="nil"/>
              <w:bottom w:val="single" w:sz="4" w:space="0" w:color="auto"/>
              <w:right w:val="single" w:sz="4" w:space="0" w:color="auto"/>
            </w:tcBorders>
            <w:shd w:val="clear" w:color="auto" w:fill="auto"/>
            <w:vAlign w:val="bottom"/>
            <w:hideMark/>
          </w:tcPr>
          <w:p w14:paraId="75E29FDC" w14:textId="096A2E15"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r w:rsidRPr="009615FD">
              <w:rPr>
                <w:rFonts w:ascii="Book Antiqua" w:eastAsia="DengXian" w:hAnsi="Book Antiqua" w:cs="宋体"/>
                <w:color w:val="000000"/>
                <w:kern w:val="0"/>
                <w:sz w:val="22"/>
              </w:rPr>
              <w:t xml:space="preserve">=theta / 365 </w:t>
            </w:r>
            <w:r w:rsidRPr="009615FD">
              <w:rPr>
                <w:rFonts w:ascii="Book Antiqua" w:eastAsia="DengXian" w:hAnsi="Book Antiqua" w:cs="宋体"/>
                <w:color w:val="000000"/>
                <w:kern w:val="0"/>
                <w:sz w:val="22"/>
              </w:rPr>
              <w:t>（一年</w:t>
            </w:r>
            <w:r w:rsidRPr="009615FD">
              <w:rPr>
                <w:rFonts w:ascii="Book Antiqua" w:eastAsia="DengXian" w:hAnsi="Book Antiqua" w:cs="宋体"/>
                <w:color w:val="000000"/>
                <w:kern w:val="0"/>
                <w:sz w:val="22"/>
              </w:rPr>
              <w:t>365</w:t>
            </w:r>
            <w:r w:rsidRPr="009615FD">
              <w:rPr>
                <w:rFonts w:ascii="Book Antiqua" w:eastAsia="DengXian" w:hAnsi="Book Antiqua" w:cs="宋体"/>
                <w:color w:val="000000"/>
                <w:kern w:val="0"/>
                <w:sz w:val="22"/>
              </w:rPr>
              <w:t>天）</w:t>
            </w:r>
            <w:r w:rsidR="002A08A9"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A08A9" w:rsidRPr="009615FD">
              <w:rPr>
                <w:rFonts w:ascii="Book Antiqua" w:eastAsia="DengXian" w:hAnsi="Book Antiqua" w:cs="宋体"/>
                <w:color w:val="000000"/>
                <w:kern w:val="0"/>
                <w:sz w:val="22"/>
              </w:rPr>
              <w:t>）</w:t>
            </w:r>
          </w:p>
        </w:tc>
      </w:tr>
      <w:tr w:rsidR="0093427B" w:rsidRPr="009615FD" w14:paraId="45D50F02" w14:textId="77777777" w:rsidTr="002A08A9">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C23152A" w14:textId="77777777" w:rsidR="0093427B" w:rsidRPr="009615FD" w:rsidRDefault="0093427B" w:rsidP="0093427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2080" w:type="dxa"/>
            <w:tcBorders>
              <w:top w:val="nil"/>
              <w:left w:val="nil"/>
              <w:bottom w:val="single" w:sz="4" w:space="0" w:color="auto"/>
              <w:right w:val="single" w:sz="4" w:space="0" w:color="auto"/>
            </w:tcBorders>
            <w:shd w:val="clear" w:color="auto" w:fill="auto"/>
            <w:noWrap/>
            <w:vAlign w:val="bottom"/>
            <w:hideMark/>
          </w:tcPr>
          <w:p w14:paraId="78EFD84D" w14:textId="77777777"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rho/1%</w:t>
            </w:r>
          </w:p>
        </w:tc>
        <w:tc>
          <w:tcPr>
            <w:tcW w:w="7000" w:type="dxa"/>
            <w:tcBorders>
              <w:top w:val="nil"/>
              <w:left w:val="nil"/>
              <w:bottom w:val="single" w:sz="4" w:space="0" w:color="auto"/>
              <w:right w:val="single" w:sz="4" w:space="0" w:color="auto"/>
            </w:tcBorders>
            <w:shd w:val="clear" w:color="auto" w:fill="auto"/>
            <w:vAlign w:val="bottom"/>
            <w:hideMark/>
          </w:tcPr>
          <w:p w14:paraId="2449FF54" w14:textId="63995946" w:rsidR="0093427B" w:rsidRPr="009615FD" w:rsidRDefault="0093427B" w:rsidP="0093427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rho/1%=rho / 100 </w:t>
            </w:r>
            <w:r w:rsidRPr="009615FD">
              <w:rPr>
                <w:rFonts w:ascii="Book Antiqua" w:eastAsia="DengXian" w:hAnsi="Book Antiqua" w:cs="宋体"/>
                <w:color w:val="000000"/>
                <w:kern w:val="0"/>
                <w:sz w:val="22"/>
              </w:rPr>
              <w:t>（利率变化</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w:t>
            </w:r>
            <w:r w:rsidR="002A08A9"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A08A9" w:rsidRPr="009615FD">
              <w:rPr>
                <w:rFonts w:ascii="Book Antiqua" w:eastAsia="DengXian" w:hAnsi="Book Antiqua" w:cs="宋体"/>
                <w:color w:val="000000"/>
                <w:kern w:val="0"/>
                <w:sz w:val="22"/>
              </w:rPr>
              <w:t>）</w:t>
            </w:r>
          </w:p>
        </w:tc>
      </w:tr>
    </w:tbl>
    <w:p w14:paraId="38183AB5" w14:textId="77777777" w:rsidR="0093427B" w:rsidRPr="009615FD" w:rsidRDefault="0093427B" w:rsidP="00403373">
      <w:pPr>
        <w:rPr>
          <w:rFonts w:ascii="Book Antiqua" w:hAnsi="Book Antiqua"/>
          <w:b/>
        </w:rPr>
      </w:pPr>
    </w:p>
    <w:p w14:paraId="077837D8" w14:textId="281F19F8" w:rsidR="006F7067" w:rsidRPr="009615FD" w:rsidRDefault="006F7067" w:rsidP="006F7067">
      <w:pPr>
        <w:pStyle w:val="2"/>
        <w:numPr>
          <w:ilvl w:val="1"/>
          <w:numId w:val="13"/>
        </w:numPr>
        <w:rPr>
          <w:rFonts w:ascii="Book Antiqua" w:hAnsi="Book Antiqua"/>
        </w:rPr>
      </w:pPr>
      <w:bookmarkStart w:id="112" w:name="_Toc8158148"/>
      <w:r w:rsidRPr="009615FD">
        <w:rPr>
          <w:rFonts w:ascii="Book Antiqua" w:hAnsi="Book Antiqua"/>
        </w:rPr>
        <w:t>标的盈亏</w:t>
      </w:r>
      <w:bookmarkEnd w:id="112"/>
    </w:p>
    <w:p w14:paraId="0340766F" w14:textId="77777777" w:rsidR="00807FBB" w:rsidRPr="009615FD" w:rsidRDefault="00807FBB" w:rsidP="00807FBB">
      <w:pPr>
        <w:spacing w:line="360" w:lineRule="auto"/>
        <w:rPr>
          <w:rFonts w:ascii="Book Antiqua" w:hAnsi="Book Antiqua"/>
          <w:b/>
        </w:rPr>
      </w:pPr>
      <w:r w:rsidRPr="009615FD">
        <w:rPr>
          <w:rFonts w:ascii="Book Antiqua" w:hAnsi="Book Antiqua"/>
          <w:b/>
          <w:highlight w:val="lightGray"/>
        </w:rPr>
        <w:t>功能介绍</w:t>
      </w:r>
    </w:p>
    <w:p w14:paraId="5B0C3B24" w14:textId="05BDD6A1" w:rsidR="00807FBB" w:rsidRPr="009615FD" w:rsidRDefault="00807FBB" w:rsidP="00807FBB">
      <w:pPr>
        <w:rPr>
          <w:rFonts w:ascii="Book Antiqua" w:hAnsi="Book Antiqua"/>
        </w:rPr>
      </w:pPr>
      <w:r w:rsidRPr="009615FD">
        <w:rPr>
          <w:rFonts w:ascii="Book Antiqua" w:hAnsi="Book Antiqua"/>
        </w:rPr>
        <w:tab/>
      </w:r>
      <w:r w:rsidRPr="009615FD">
        <w:rPr>
          <w:rFonts w:ascii="Book Antiqua" w:hAnsi="Book Antiqua"/>
        </w:rPr>
        <w:t>通过【标的</w:t>
      </w:r>
      <w:r w:rsidR="003C463B" w:rsidRPr="009615FD">
        <w:rPr>
          <w:rFonts w:ascii="Book Antiqua" w:hAnsi="Book Antiqua"/>
        </w:rPr>
        <w:t>盈亏</w:t>
      </w:r>
      <w:r w:rsidRPr="009615FD">
        <w:rPr>
          <w:rFonts w:ascii="Book Antiqua" w:hAnsi="Book Antiqua"/>
        </w:rPr>
        <w:t>】界面，客户可进行查看系统中，</w:t>
      </w:r>
      <w:r w:rsidR="009D0AC3" w:rsidRPr="009615FD">
        <w:rPr>
          <w:rFonts w:ascii="Book Antiqua" w:hAnsi="Book Antiqua"/>
        </w:rPr>
        <w:t>根据标的物进行分组的期权盈亏情况</w:t>
      </w:r>
      <w:r w:rsidR="00FC1369" w:rsidRPr="009615FD">
        <w:rPr>
          <w:rFonts w:ascii="Book Antiqua" w:hAnsi="Book Antiqua"/>
        </w:rPr>
        <w:t>，该计算结果中不含当日到期的合约，并且按照交易簿分开查看。</w:t>
      </w:r>
    </w:p>
    <w:p w14:paraId="7F45C478" w14:textId="77777777" w:rsidR="00807FBB" w:rsidRPr="009615FD" w:rsidRDefault="00807FBB" w:rsidP="00807FBB">
      <w:pPr>
        <w:rPr>
          <w:rFonts w:ascii="Book Antiqua" w:hAnsi="Book Antiqua"/>
          <w:b/>
        </w:rPr>
      </w:pPr>
      <w:r w:rsidRPr="009615FD">
        <w:rPr>
          <w:rFonts w:ascii="Book Antiqua" w:hAnsi="Book Antiqua"/>
          <w:b/>
          <w:highlight w:val="lightGray"/>
        </w:rPr>
        <w:t>操作说明</w:t>
      </w:r>
    </w:p>
    <w:p w14:paraId="328F321F" w14:textId="683F14A6" w:rsidR="00807FBB" w:rsidRPr="009615FD" w:rsidRDefault="00807FBB" w:rsidP="00807FBB">
      <w:pPr>
        <w:pStyle w:val="3"/>
        <w:numPr>
          <w:ilvl w:val="2"/>
          <w:numId w:val="13"/>
        </w:numPr>
        <w:rPr>
          <w:rFonts w:ascii="Book Antiqua" w:hAnsi="Book Antiqua"/>
        </w:rPr>
      </w:pPr>
      <w:bookmarkStart w:id="113" w:name="_Toc8158149"/>
      <w:r w:rsidRPr="009615FD">
        <w:rPr>
          <w:rFonts w:ascii="Book Antiqua" w:hAnsi="Book Antiqua"/>
        </w:rPr>
        <w:t>标的盈亏的查看</w:t>
      </w:r>
      <w:bookmarkEnd w:id="113"/>
    </w:p>
    <w:p w14:paraId="3A8292EC" w14:textId="5EDF8D8B" w:rsidR="00807FBB" w:rsidRPr="009615FD" w:rsidRDefault="00807FBB" w:rsidP="00807FBB">
      <w:pPr>
        <w:rPr>
          <w:rFonts w:ascii="Book Antiqua" w:hAnsi="Book Antiqua"/>
        </w:rPr>
      </w:pPr>
      <w:r w:rsidRPr="009615FD">
        <w:rPr>
          <w:rFonts w:ascii="Book Antiqua" w:hAnsi="Book Antiqua"/>
        </w:rPr>
        <w:t>在【风险管理】</w:t>
      </w:r>
      <w:r w:rsidRPr="009615FD">
        <w:rPr>
          <w:rFonts w:ascii="Book Antiqua" w:hAnsi="Book Antiqua"/>
        </w:rPr>
        <w:t>-</w:t>
      </w:r>
      <w:r w:rsidRPr="009615FD">
        <w:rPr>
          <w:rFonts w:ascii="Book Antiqua" w:hAnsi="Book Antiqua"/>
        </w:rPr>
        <w:t>【标的</w:t>
      </w:r>
      <w:r w:rsidR="005228C4" w:rsidRPr="009615FD">
        <w:rPr>
          <w:rFonts w:ascii="Book Antiqua" w:hAnsi="Book Antiqua"/>
        </w:rPr>
        <w:t>盈亏</w:t>
      </w:r>
      <w:r w:rsidRPr="009615FD">
        <w:rPr>
          <w:rFonts w:ascii="Book Antiqua" w:hAnsi="Book Antiqua"/>
        </w:rPr>
        <w:t>】界面中，如图</w:t>
      </w:r>
      <w:r w:rsidRPr="009615FD">
        <w:rPr>
          <w:rFonts w:ascii="Book Antiqua" w:hAnsi="Book Antiqua"/>
        </w:rPr>
        <w:t>6-</w:t>
      </w:r>
      <w:r w:rsidR="005073C9" w:rsidRPr="009615FD">
        <w:rPr>
          <w:rFonts w:ascii="Book Antiqua" w:hAnsi="Book Antiqua"/>
        </w:rPr>
        <w:t>3</w:t>
      </w:r>
      <w:r w:rsidRPr="009615FD">
        <w:rPr>
          <w:rFonts w:ascii="Book Antiqua" w:hAnsi="Book Antiqua"/>
        </w:rPr>
        <w:t>-1</w:t>
      </w:r>
      <w:r w:rsidRPr="009615FD">
        <w:rPr>
          <w:rFonts w:ascii="Book Antiqua" w:hAnsi="Book Antiqua"/>
        </w:rPr>
        <w:t>所示，根据系统中所有的期权合约的标的物进行分组，来展示标的物维度的期权合约</w:t>
      </w:r>
      <w:r w:rsidR="001C0305" w:rsidRPr="009615FD">
        <w:rPr>
          <w:rFonts w:ascii="Book Antiqua" w:hAnsi="Book Antiqua"/>
        </w:rPr>
        <w:t>的盈亏情况以及各希腊字母的</w:t>
      </w:r>
      <w:r w:rsidR="003C0C25" w:rsidRPr="009615FD">
        <w:rPr>
          <w:rFonts w:ascii="Book Antiqua" w:hAnsi="Book Antiqua"/>
        </w:rPr>
        <w:t>对盈亏的</w:t>
      </w:r>
      <w:r w:rsidR="001C0305" w:rsidRPr="009615FD">
        <w:rPr>
          <w:rFonts w:ascii="Book Antiqua" w:hAnsi="Book Antiqua"/>
        </w:rPr>
        <w:t>贡献</w:t>
      </w:r>
      <w:r w:rsidR="003C0C25" w:rsidRPr="009615FD">
        <w:rPr>
          <w:rFonts w:ascii="Book Antiqua" w:hAnsi="Book Antiqua"/>
        </w:rPr>
        <w:t>（盈亏归因）</w:t>
      </w:r>
      <w:r w:rsidRPr="009615FD">
        <w:rPr>
          <w:rFonts w:ascii="Book Antiqua" w:hAnsi="Book Antiqua"/>
        </w:rPr>
        <w:t>，点击右侧</w:t>
      </w:r>
      <w:r w:rsidRPr="009615FD">
        <w:rPr>
          <w:rFonts w:ascii="Book Antiqua" w:hAnsi="Book Antiqua"/>
          <w:bdr w:val="single" w:sz="4" w:space="0" w:color="auto"/>
          <w:shd w:val="pct15" w:color="auto" w:fill="FFFFFF"/>
        </w:rPr>
        <w:t>重新计算</w:t>
      </w:r>
      <w:r w:rsidRPr="009615FD">
        <w:rPr>
          <w:rFonts w:ascii="Book Antiqua" w:hAnsi="Book Antiqua"/>
        </w:rPr>
        <w:t>按钮，即可针对系统中实时的行情与实时的交易合约，重新计算</w:t>
      </w:r>
      <w:r w:rsidR="00C11B90" w:rsidRPr="009615FD">
        <w:rPr>
          <w:rFonts w:ascii="Book Antiqua" w:hAnsi="Book Antiqua"/>
        </w:rPr>
        <w:t>标的的盈亏情况</w:t>
      </w:r>
      <w:r w:rsidRPr="009615FD">
        <w:rPr>
          <w:rFonts w:ascii="Book Antiqua" w:hAnsi="Book Antiqua"/>
        </w:rPr>
        <w:t>，点击</w:t>
      </w:r>
      <w:r w:rsidRPr="009615FD">
        <w:rPr>
          <w:rFonts w:ascii="Book Antiqua" w:hAnsi="Book Antiqua"/>
          <w:bdr w:val="single" w:sz="4" w:space="0" w:color="auto"/>
          <w:shd w:val="pct15" w:color="auto" w:fill="FFFFFF"/>
        </w:rPr>
        <w:t>刷新计算结果</w:t>
      </w:r>
      <w:r w:rsidRPr="009615FD">
        <w:rPr>
          <w:rFonts w:ascii="Book Antiqua" w:hAnsi="Book Antiqua"/>
        </w:rPr>
        <w:t>按钮，即可将计算出来的数值展现出。</w:t>
      </w:r>
    </w:p>
    <w:p w14:paraId="4C3408BF" w14:textId="77777777" w:rsidR="00807FBB" w:rsidRPr="009615FD" w:rsidRDefault="00807FBB" w:rsidP="00807FBB">
      <w:pPr>
        <w:rPr>
          <w:rFonts w:ascii="Book Antiqua" w:hAnsi="Book Antiqua"/>
        </w:rPr>
      </w:pPr>
    </w:p>
    <w:p w14:paraId="5A4A7340" w14:textId="15FA5D82" w:rsidR="00807FBB" w:rsidRPr="009615FD" w:rsidRDefault="00807FBB" w:rsidP="00807FBB">
      <w:pPr>
        <w:rPr>
          <w:rFonts w:ascii="Book Antiqua" w:hAnsi="Book Antiqua"/>
        </w:rPr>
      </w:pPr>
      <w:r w:rsidRPr="009615FD">
        <w:rPr>
          <w:rFonts w:ascii="Book Antiqua" w:hAnsi="Book Antiqua"/>
          <w:noProof/>
        </w:rPr>
        <w:drawing>
          <wp:inline distT="0" distB="0" distL="0" distR="0" wp14:anchorId="110B2F19" wp14:editId="678D0DEC">
            <wp:extent cx="5274310" cy="128460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84605"/>
                    </a:xfrm>
                    <a:prstGeom prst="rect">
                      <a:avLst/>
                    </a:prstGeom>
                  </pic:spPr>
                </pic:pic>
              </a:graphicData>
            </a:graphic>
          </wp:inline>
        </w:drawing>
      </w:r>
    </w:p>
    <w:p w14:paraId="40E20125" w14:textId="1BA1E82E" w:rsidR="00D34DE2" w:rsidRPr="009615FD" w:rsidRDefault="00D34DE2" w:rsidP="00D34DE2">
      <w:pPr>
        <w:jc w:val="center"/>
        <w:rPr>
          <w:rFonts w:ascii="Book Antiqua" w:hAnsi="Book Antiqua"/>
        </w:rPr>
      </w:pPr>
      <w:r w:rsidRPr="009615FD">
        <w:rPr>
          <w:rFonts w:ascii="Book Antiqua" w:hAnsi="Book Antiqua"/>
        </w:rPr>
        <w:t>图</w:t>
      </w:r>
      <w:r w:rsidRPr="009615FD">
        <w:rPr>
          <w:rFonts w:ascii="Book Antiqua" w:hAnsi="Book Antiqua"/>
        </w:rPr>
        <w:t xml:space="preserve"> 6-3-1</w:t>
      </w:r>
    </w:p>
    <w:p w14:paraId="7224CE9A" w14:textId="77777777" w:rsidR="009057DE" w:rsidRPr="009615FD" w:rsidRDefault="009057DE" w:rsidP="009057DE">
      <w:pPr>
        <w:rPr>
          <w:rFonts w:ascii="Book Antiqua" w:hAnsi="Book Antiqua"/>
          <w:b/>
        </w:rPr>
      </w:pPr>
      <w:r w:rsidRPr="009615FD">
        <w:rPr>
          <w:rFonts w:ascii="Book Antiqua" w:hAnsi="Book Antiqua"/>
          <w:b/>
        </w:rPr>
        <w:t>字段说明：</w:t>
      </w:r>
    </w:p>
    <w:tbl>
      <w:tblPr>
        <w:tblW w:w="10160" w:type="dxa"/>
        <w:tblLook w:val="04A0" w:firstRow="1" w:lastRow="0" w:firstColumn="1" w:lastColumn="0" w:noHBand="0" w:noVBand="1"/>
      </w:tblPr>
      <w:tblGrid>
        <w:gridCol w:w="1080"/>
        <w:gridCol w:w="2080"/>
        <w:gridCol w:w="7000"/>
      </w:tblGrid>
      <w:tr w:rsidR="009057DE" w:rsidRPr="009615FD" w14:paraId="1FBCC961" w14:textId="77777777" w:rsidTr="00E76F4B">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0916D2EC" w14:textId="77777777" w:rsidR="009057DE" w:rsidRPr="009615FD" w:rsidRDefault="009057D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080" w:type="dxa"/>
            <w:tcBorders>
              <w:top w:val="single" w:sz="4" w:space="0" w:color="auto"/>
              <w:left w:val="nil"/>
              <w:bottom w:val="single" w:sz="4" w:space="0" w:color="auto"/>
              <w:right w:val="single" w:sz="4" w:space="0" w:color="auto"/>
            </w:tcBorders>
            <w:shd w:val="clear" w:color="000000" w:fill="A6A6A6"/>
            <w:noWrap/>
            <w:vAlign w:val="bottom"/>
            <w:hideMark/>
          </w:tcPr>
          <w:p w14:paraId="4BA66DA4" w14:textId="77777777" w:rsidR="009057DE" w:rsidRPr="009615FD" w:rsidRDefault="009057D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7000" w:type="dxa"/>
            <w:tcBorders>
              <w:top w:val="single" w:sz="4" w:space="0" w:color="auto"/>
              <w:left w:val="nil"/>
              <w:bottom w:val="single" w:sz="4" w:space="0" w:color="auto"/>
              <w:right w:val="single" w:sz="4" w:space="0" w:color="auto"/>
            </w:tcBorders>
            <w:shd w:val="clear" w:color="000000" w:fill="A6A6A6"/>
            <w:vAlign w:val="bottom"/>
            <w:hideMark/>
          </w:tcPr>
          <w:p w14:paraId="4AC91879" w14:textId="77777777" w:rsidR="009057DE" w:rsidRPr="009615FD" w:rsidRDefault="009057D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9057DE" w:rsidRPr="009615FD" w14:paraId="6A2C7683"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886458A"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080" w:type="dxa"/>
            <w:tcBorders>
              <w:top w:val="nil"/>
              <w:left w:val="nil"/>
              <w:bottom w:val="single" w:sz="4" w:space="0" w:color="auto"/>
              <w:right w:val="single" w:sz="4" w:space="0" w:color="auto"/>
            </w:tcBorders>
            <w:shd w:val="clear" w:color="auto" w:fill="auto"/>
            <w:noWrap/>
            <w:vAlign w:val="bottom"/>
            <w:hideMark/>
          </w:tcPr>
          <w:p w14:paraId="4226748F"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7000" w:type="dxa"/>
            <w:tcBorders>
              <w:top w:val="nil"/>
              <w:left w:val="nil"/>
              <w:bottom w:val="single" w:sz="4" w:space="0" w:color="auto"/>
              <w:right w:val="single" w:sz="4" w:space="0" w:color="auto"/>
            </w:tcBorders>
            <w:shd w:val="clear" w:color="auto" w:fill="auto"/>
            <w:noWrap/>
            <w:vAlign w:val="bottom"/>
            <w:hideMark/>
          </w:tcPr>
          <w:p w14:paraId="585258FB"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该标的物所属的交易簿</w:t>
            </w:r>
          </w:p>
        </w:tc>
      </w:tr>
      <w:tr w:rsidR="009057DE" w:rsidRPr="009615FD" w14:paraId="39DA7D7F"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CB7DEB"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080" w:type="dxa"/>
            <w:tcBorders>
              <w:top w:val="nil"/>
              <w:left w:val="nil"/>
              <w:bottom w:val="single" w:sz="4" w:space="0" w:color="auto"/>
              <w:right w:val="single" w:sz="4" w:space="0" w:color="auto"/>
            </w:tcBorders>
            <w:shd w:val="clear" w:color="auto" w:fill="auto"/>
            <w:noWrap/>
            <w:vAlign w:val="bottom"/>
            <w:hideMark/>
          </w:tcPr>
          <w:p w14:paraId="07AA83A8"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7000" w:type="dxa"/>
            <w:tcBorders>
              <w:top w:val="nil"/>
              <w:left w:val="nil"/>
              <w:bottom w:val="single" w:sz="4" w:space="0" w:color="auto"/>
              <w:right w:val="single" w:sz="4" w:space="0" w:color="auto"/>
            </w:tcBorders>
            <w:shd w:val="clear" w:color="auto" w:fill="auto"/>
            <w:noWrap/>
            <w:vAlign w:val="bottom"/>
            <w:hideMark/>
          </w:tcPr>
          <w:p w14:paraId="33896AFF"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展示的标的物代码</w:t>
            </w:r>
          </w:p>
        </w:tc>
      </w:tr>
      <w:tr w:rsidR="009057DE" w:rsidRPr="009615FD" w14:paraId="09096AFC"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E0D4835"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080" w:type="dxa"/>
            <w:tcBorders>
              <w:top w:val="nil"/>
              <w:left w:val="nil"/>
              <w:bottom w:val="single" w:sz="4" w:space="0" w:color="auto"/>
              <w:right w:val="single" w:sz="4" w:space="0" w:color="auto"/>
            </w:tcBorders>
            <w:shd w:val="clear" w:color="auto" w:fill="auto"/>
            <w:noWrap/>
            <w:vAlign w:val="bottom"/>
            <w:hideMark/>
          </w:tcPr>
          <w:p w14:paraId="2E97CF47"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当日总盈亏</w:t>
            </w:r>
          </w:p>
        </w:tc>
        <w:tc>
          <w:tcPr>
            <w:tcW w:w="7000" w:type="dxa"/>
            <w:tcBorders>
              <w:top w:val="nil"/>
              <w:left w:val="nil"/>
              <w:bottom w:val="single" w:sz="4" w:space="0" w:color="auto"/>
              <w:right w:val="single" w:sz="4" w:space="0" w:color="auto"/>
            </w:tcBorders>
            <w:shd w:val="clear" w:color="auto" w:fill="auto"/>
            <w:noWrap/>
            <w:vAlign w:val="bottom"/>
            <w:hideMark/>
          </w:tcPr>
          <w:p w14:paraId="10F7AF36"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当日总盈亏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当日标的物盈亏</w:t>
            </w:r>
          </w:p>
        </w:tc>
      </w:tr>
      <w:tr w:rsidR="009057DE" w:rsidRPr="009615FD" w14:paraId="48E67BC2" w14:textId="77777777" w:rsidTr="00E76F4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59FA25"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4</w:t>
            </w:r>
          </w:p>
        </w:tc>
        <w:tc>
          <w:tcPr>
            <w:tcW w:w="2080" w:type="dxa"/>
            <w:tcBorders>
              <w:top w:val="nil"/>
              <w:left w:val="nil"/>
              <w:bottom w:val="single" w:sz="4" w:space="0" w:color="auto"/>
              <w:right w:val="single" w:sz="4" w:space="0" w:color="auto"/>
            </w:tcBorders>
            <w:shd w:val="clear" w:color="auto" w:fill="auto"/>
            <w:noWrap/>
            <w:vAlign w:val="bottom"/>
            <w:hideMark/>
          </w:tcPr>
          <w:p w14:paraId="1BDE4AEA"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当日期权盈亏</w:t>
            </w:r>
          </w:p>
        </w:tc>
        <w:tc>
          <w:tcPr>
            <w:tcW w:w="7000" w:type="dxa"/>
            <w:tcBorders>
              <w:top w:val="nil"/>
              <w:left w:val="nil"/>
              <w:bottom w:val="single" w:sz="4" w:space="0" w:color="auto"/>
              <w:right w:val="single" w:sz="4" w:space="0" w:color="auto"/>
            </w:tcBorders>
            <w:shd w:val="clear" w:color="auto" w:fill="auto"/>
            <w:vAlign w:val="bottom"/>
            <w:hideMark/>
          </w:tcPr>
          <w:p w14:paraId="39ECB4F2"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实时的期权盈亏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上一交易日的期权盈亏</w:t>
            </w:r>
            <w:r w:rsidRPr="009615FD">
              <w:rPr>
                <w:rFonts w:ascii="Book Antiqua" w:eastAsia="DengXian" w:hAnsi="Book Antiqua" w:cs="宋体"/>
                <w:color w:val="000000"/>
                <w:kern w:val="0"/>
                <w:sz w:val="22"/>
              </w:rPr>
              <w:br/>
            </w:r>
            <w:r w:rsidRPr="009615FD">
              <w:rPr>
                <w:rFonts w:ascii="Book Antiqua" w:eastAsia="DengXian" w:hAnsi="Book Antiqua" w:cs="宋体"/>
                <w:color w:val="000000"/>
                <w:kern w:val="0"/>
                <w:sz w:val="22"/>
              </w:rPr>
              <w:t>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期权费</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结算金额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平仓金额</w:t>
            </w:r>
          </w:p>
        </w:tc>
      </w:tr>
      <w:tr w:rsidR="009057DE" w:rsidRPr="009615FD" w14:paraId="2447A317" w14:textId="77777777" w:rsidTr="00E76F4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D26A521"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080" w:type="dxa"/>
            <w:tcBorders>
              <w:top w:val="nil"/>
              <w:left w:val="nil"/>
              <w:bottom w:val="single" w:sz="4" w:space="0" w:color="auto"/>
              <w:right w:val="single" w:sz="4" w:space="0" w:color="auto"/>
            </w:tcBorders>
            <w:shd w:val="clear" w:color="auto" w:fill="auto"/>
            <w:noWrap/>
            <w:vAlign w:val="bottom"/>
            <w:hideMark/>
          </w:tcPr>
          <w:p w14:paraId="5E99D328"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当日标的物盈亏</w:t>
            </w:r>
          </w:p>
        </w:tc>
        <w:tc>
          <w:tcPr>
            <w:tcW w:w="7000" w:type="dxa"/>
            <w:tcBorders>
              <w:top w:val="nil"/>
              <w:left w:val="nil"/>
              <w:bottom w:val="single" w:sz="4" w:space="0" w:color="auto"/>
              <w:right w:val="single" w:sz="4" w:space="0" w:color="auto"/>
            </w:tcBorders>
            <w:shd w:val="clear" w:color="auto" w:fill="auto"/>
            <w:vAlign w:val="bottom"/>
            <w:hideMark/>
          </w:tcPr>
          <w:p w14:paraId="4E467C26"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当日标的物盈亏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实时的标的物盈亏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上一交易日的标的物盈亏</w:t>
            </w:r>
          </w:p>
          <w:p w14:paraId="011596C0" w14:textId="77777777" w:rsidR="009057DE" w:rsidRPr="009615FD" w:rsidRDefault="009057DE" w:rsidP="00E76F4B">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损益</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总卖出成本</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总买入成本</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利息盈亏</w:t>
            </w:r>
          </w:p>
          <w:p w14:paraId="3444E82B" w14:textId="77777777" w:rsidR="009057DE" w:rsidRPr="009615FD" w:rsidRDefault="009057DE" w:rsidP="00E76F4B">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股票分红将体现在利息盈亏</w:t>
            </w:r>
            <w:proofErr w:type="spellStart"/>
            <w:r w:rsidRPr="009615FD">
              <w:rPr>
                <w:rFonts w:ascii="Book Antiqua" w:eastAsia="DengXian" w:hAnsi="Book Antiqua" w:cs="宋体"/>
                <w:color w:val="000000"/>
                <w:kern w:val="0"/>
                <w:sz w:val="22"/>
              </w:rPr>
              <w:t>DivPnL</w:t>
            </w:r>
            <w:proofErr w:type="spellEnd"/>
            <w:r w:rsidRPr="009615FD">
              <w:rPr>
                <w:rFonts w:ascii="Book Antiqua" w:eastAsia="DengXian" w:hAnsi="Book Antiqua" w:cs="宋体"/>
                <w:color w:val="000000"/>
                <w:kern w:val="0"/>
                <w:sz w:val="22"/>
              </w:rPr>
              <w:t>中，以保证总盈亏不因为分红而产生变化。</w:t>
            </w:r>
          </w:p>
          <w:p w14:paraId="528B77BD" w14:textId="77777777" w:rsidR="009057DE" w:rsidRPr="009615FD" w:rsidRDefault="009057DE" w:rsidP="00E76F4B">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单笔</w:t>
            </w:r>
            <w:r w:rsidRPr="009615FD">
              <w:rPr>
                <w:rFonts w:ascii="Book Antiqua" w:eastAsia="DengXian" w:hAnsi="Book Antiqua" w:cs="宋体"/>
                <w:color w:val="000000"/>
                <w:kern w:val="0"/>
                <w:sz w:val="22"/>
              </w:rPr>
              <w:t xml:space="preserve">bought cost = </w:t>
            </w:r>
            <w:r w:rsidRPr="009615FD">
              <w:rPr>
                <w:rFonts w:ascii="Book Antiqua" w:eastAsia="DengXian" w:hAnsi="Book Antiqua" w:cs="宋体"/>
                <w:color w:val="000000"/>
                <w:kern w:val="0"/>
                <w:sz w:val="22"/>
              </w:rPr>
              <w:t>买入的数量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价格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合约乘数</w:t>
            </w:r>
          </w:p>
          <w:p w14:paraId="4B7D62E4" w14:textId="77777777" w:rsidR="009057DE" w:rsidRPr="009615FD" w:rsidRDefault="009057DE" w:rsidP="00E76F4B">
            <w:pPr>
              <w:rPr>
                <w:rFonts w:ascii="Book Antiqua" w:hAnsi="Book Antiqua"/>
              </w:rPr>
            </w:pP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持仓数量</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持仓合约市场买卖均价</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合约乘数</w:t>
            </w:r>
          </w:p>
        </w:tc>
      </w:tr>
      <w:tr w:rsidR="009057DE" w:rsidRPr="009615FD" w14:paraId="7EFAD8CA"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B487029"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080" w:type="dxa"/>
            <w:tcBorders>
              <w:top w:val="nil"/>
              <w:left w:val="nil"/>
              <w:bottom w:val="single" w:sz="4" w:space="0" w:color="auto"/>
              <w:right w:val="single" w:sz="4" w:space="0" w:color="auto"/>
            </w:tcBorders>
            <w:shd w:val="clear" w:color="auto" w:fill="auto"/>
            <w:noWrap/>
            <w:vAlign w:val="bottom"/>
            <w:hideMark/>
          </w:tcPr>
          <w:p w14:paraId="5503C7AF"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noWrap/>
            <w:vAlign w:val="bottom"/>
            <w:hideMark/>
          </w:tcPr>
          <w:p w14:paraId="0D1068E8"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根据每个合约（含对冲标的头寸）昨日收盘的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，假设没有进行对冲操作。根据今天标的最新价计算出来的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敞口贡献的盈亏</w:t>
            </w:r>
          </w:p>
          <w:p w14:paraId="49954813"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昨结算价</w:t>
            </w:r>
            <w:proofErr w:type="spellStart"/>
            <w:r w:rsidRPr="009615FD">
              <w:rPr>
                <w:rFonts w:ascii="Book Antiqua" w:eastAsia="DengXian" w:hAnsi="Book Antiqua" w:cs="宋体"/>
                <w:color w:val="000000"/>
                <w:kern w:val="0"/>
                <w:sz w:val="22"/>
              </w:rPr>
              <w:t>std</w:t>
            </w:r>
            <w:proofErr w:type="spellEnd"/>
            <w:r w:rsidRPr="009615FD">
              <w:rPr>
                <w:rFonts w:ascii="Book Antiqua" w:eastAsia="DengXian" w:hAnsi="Book Antiqua" w:cs="宋体"/>
                <w:color w:val="000000"/>
                <w:kern w:val="0"/>
                <w:sz w:val="22"/>
              </w:rPr>
              <w:t xml:space="preserve"> delta * (</w:t>
            </w:r>
            <w:r w:rsidRPr="009615FD">
              <w:rPr>
                <w:rFonts w:ascii="Book Antiqua" w:eastAsia="DengXian" w:hAnsi="Book Antiqua" w:cs="宋体"/>
                <w:color w:val="000000"/>
                <w:kern w:val="0"/>
                <w:sz w:val="22"/>
              </w:rPr>
              <w:t>标的物当前价格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昨日收盘</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期权合约乘数</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昨持仓数量</w:t>
            </w:r>
          </w:p>
        </w:tc>
      </w:tr>
      <w:tr w:rsidR="009057DE" w:rsidRPr="009615FD" w14:paraId="23467D19"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85BC00E"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080" w:type="dxa"/>
            <w:tcBorders>
              <w:top w:val="nil"/>
              <w:left w:val="nil"/>
              <w:bottom w:val="single" w:sz="4" w:space="0" w:color="auto"/>
              <w:right w:val="single" w:sz="4" w:space="0" w:color="auto"/>
            </w:tcBorders>
            <w:shd w:val="clear" w:color="auto" w:fill="auto"/>
            <w:noWrap/>
            <w:vAlign w:val="bottom"/>
            <w:hideMark/>
          </w:tcPr>
          <w:p w14:paraId="72E3D0E5" w14:textId="77777777" w:rsidR="009057DE" w:rsidRPr="009615FD" w:rsidRDefault="009057DE" w:rsidP="00E76F4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noWrap/>
            <w:vAlign w:val="bottom"/>
            <w:hideMark/>
          </w:tcPr>
          <w:p w14:paraId="28D1CC1E"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根据合约昨日收盘的所有合约的</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之和，假设没有平仓，</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1390562B" w14:textId="77777777" w:rsidR="009057DE" w:rsidRPr="009615FD" w:rsidRDefault="009057DE" w:rsidP="00E76F4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昨结</w:t>
            </w:r>
            <w:r w:rsidRPr="009615FD">
              <w:rPr>
                <w:rFonts w:ascii="Book Antiqua" w:eastAsia="DengXian" w:hAnsi="Book Antiqua" w:cs="宋体"/>
                <w:color w:val="000000"/>
                <w:kern w:val="0"/>
                <w:sz w:val="22"/>
              </w:rPr>
              <w:t xml:space="preserve"> </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 xml:space="preserve"> *</w:t>
            </w:r>
            <w:r w:rsidRPr="009615FD">
              <w:rPr>
                <w:rFonts w:ascii="Book Antiqua" w:eastAsia="DengXian" w:hAnsi="Book Antiqua" w:cs="宋体"/>
                <w:color w:val="000000"/>
                <w:kern w:val="0"/>
                <w:sz w:val="22"/>
              </w:rPr>
              <w:t>（该合约当前波动率</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该合约昨收盘波动率）</w:t>
            </w:r>
            <w:r w:rsidRPr="009615FD">
              <w:rPr>
                <w:rFonts w:ascii="Book Antiqua" w:eastAsia="DengXian" w:hAnsi="Book Antiqua" w:cs="宋体"/>
                <w:color w:val="000000"/>
                <w:kern w:val="0"/>
                <w:sz w:val="22"/>
              </w:rPr>
              <w:t>/100</w:t>
            </w:r>
          </w:p>
        </w:tc>
      </w:tr>
      <w:tr w:rsidR="009057DE" w:rsidRPr="009615FD" w14:paraId="0CE6BFB0" w14:textId="77777777" w:rsidTr="00E76F4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239FAE0"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080" w:type="dxa"/>
            <w:tcBorders>
              <w:top w:val="nil"/>
              <w:left w:val="nil"/>
              <w:bottom w:val="single" w:sz="4" w:space="0" w:color="auto"/>
              <w:right w:val="single" w:sz="4" w:space="0" w:color="auto"/>
            </w:tcBorders>
            <w:shd w:val="clear" w:color="auto" w:fill="auto"/>
            <w:noWrap/>
            <w:vAlign w:val="bottom"/>
            <w:hideMark/>
          </w:tcPr>
          <w:p w14:paraId="655A5890"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vAlign w:val="bottom"/>
            <w:hideMark/>
          </w:tcPr>
          <w:p w14:paraId="56046973"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，假设没有平仓，</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024E3227"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合约乘数</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持仓数量</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昨结</w:t>
            </w:r>
            <w:r w:rsidRPr="009615FD">
              <w:rPr>
                <w:rFonts w:ascii="Book Antiqua" w:eastAsia="DengXian" w:hAnsi="Book Antiqua" w:cs="宋体"/>
                <w:color w:val="000000"/>
                <w:kern w:val="0"/>
                <w:sz w:val="22"/>
              </w:rPr>
              <w:t>theta/365</w:t>
            </w:r>
          </w:p>
        </w:tc>
      </w:tr>
      <w:tr w:rsidR="009057DE" w:rsidRPr="009615FD" w14:paraId="211F506E" w14:textId="77777777" w:rsidTr="00E76F4B">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B547B4A"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080" w:type="dxa"/>
            <w:tcBorders>
              <w:top w:val="nil"/>
              <w:left w:val="nil"/>
              <w:bottom w:val="single" w:sz="4" w:space="0" w:color="auto"/>
              <w:right w:val="single" w:sz="4" w:space="0" w:color="auto"/>
            </w:tcBorders>
            <w:shd w:val="clear" w:color="auto" w:fill="auto"/>
            <w:noWrap/>
            <w:vAlign w:val="bottom"/>
            <w:hideMark/>
          </w:tcPr>
          <w:p w14:paraId="430A80C4"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vAlign w:val="bottom"/>
            <w:hideMark/>
          </w:tcPr>
          <w:p w14:paraId="04FAC750"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，根据今天最新的</w:t>
            </w:r>
            <w:r w:rsidRPr="009615FD">
              <w:rPr>
                <w:rFonts w:ascii="Book Antiqua" w:eastAsia="DengXian" w:hAnsi="Book Antiqua" w:cs="宋体"/>
                <w:color w:val="000000"/>
                <w:kern w:val="0"/>
                <w:sz w:val="22"/>
              </w:rPr>
              <w:t>interest rate</w:t>
            </w:r>
            <w:r w:rsidRPr="009615FD">
              <w:rPr>
                <w:rFonts w:ascii="Book Antiqua" w:eastAsia="DengXian" w:hAnsi="Book Antiqua" w:cs="宋体"/>
                <w:color w:val="000000"/>
                <w:kern w:val="0"/>
                <w:sz w:val="22"/>
              </w:rPr>
              <w:t>。假设没有平仓，</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23BCE80F"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昨日</w:t>
            </w:r>
            <w:r w:rsidRPr="009615FD">
              <w:rPr>
                <w:rFonts w:ascii="Book Antiqua" w:eastAsia="DengXian" w:hAnsi="Book Antiqua" w:cs="宋体"/>
                <w:color w:val="000000"/>
                <w:kern w:val="0"/>
                <w:sz w:val="22"/>
              </w:rPr>
              <w:t>rho * (</w:t>
            </w:r>
            <w:r w:rsidRPr="009615FD">
              <w:rPr>
                <w:rFonts w:ascii="Book Antiqua" w:eastAsia="DengXian" w:hAnsi="Book Antiqua" w:cs="宋体"/>
                <w:color w:val="000000"/>
                <w:kern w:val="0"/>
                <w:sz w:val="22"/>
              </w:rPr>
              <w:t>当前无风险利率</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昨日无风险利率）</w:t>
            </w:r>
            <w:r w:rsidRPr="009615FD">
              <w:rPr>
                <w:rFonts w:ascii="Book Antiqua" w:eastAsia="DengXian" w:hAnsi="Book Antiqua" w:cs="宋体"/>
                <w:color w:val="000000"/>
                <w:kern w:val="0"/>
                <w:sz w:val="22"/>
              </w:rPr>
              <w:t xml:space="preserve"> / 100</w:t>
            </w:r>
          </w:p>
        </w:tc>
      </w:tr>
      <w:tr w:rsidR="009057DE" w:rsidRPr="009615FD" w14:paraId="5B469090" w14:textId="77777777" w:rsidTr="00E76F4B">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95D62A7" w14:textId="77777777" w:rsidR="009057DE" w:rsidRPr="009615FD" w:rsidRDefault="009057D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2080" w:type="dxa"/>
            <w:tcBorders>
              <w:top w:val="nil"/>
              <w:left w:val="nil"/>
              <w:bottom w:val="single" w:sz="4" w:space="0" w:color="auto"/>
              <w:right w:val="single" w:sz="4" w:space="0" w:color="auto"/>
            </w:tcBorders>
            <w:shd w:val="clear" w:color="auto" w:fill="auto"/>
            <w:noWrap/>
            <w:vAlign w:val="bottom"/>
            <w:hideMark/>
          </w:tcPr>
          <w:p w14:paraId="1E9E8094"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其他贡献</w:t>
            </w:r>
          </w:p>
        </w:tc>
        <w:tc>
          <w:tcPr>
            <w:tcW w:w="7000" w:type="dxa"/>
            <w:tcBorders>
              <w:top w:val="nil"/>
              <w:left w:val="nil"/>
              <w:bottom w:val="single" w:sz="4" w:space="0" w:color="auto"/>
              <w:right w:val="single" w:sz="4" w:space="0" w:color="auto"/>
            </w:tcBorders>
            <w:shd w:val="clear" w:color="auto" w:fill="auto"/>
            <w:vAlign w:val="bottom"/>
            <w:hideMark/>
          </w:tcPr>
          <w:p w14:paraId="41B7746C"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根据该合约昨日收盘家价格，和今日最新价格，计算出真实的盈亏扣除所有</w:t>
            </w:r>
            <w:proofErr w:type="spellStart"/>
            <w:r w:rsidRPr="009615FD">
              <w:rPr>
                <w:rFonts w:ascii="Book Antiqua" w:eastAsia="DengXian" w:hAnsi="Book Antiqua" w:cs="宋体"/>
                <w:color w:val="000000"/>
                <w:kern w:val="0"/>
                <w:sz w:val="22"/>
              </w:rPr>
              <w:t>greeks</w:t>
            </w:r>
            <w:proofErr w:type="spellEnd"/>
            <w:r w:rsidRPr="009615FD">
              <w:rPr>
                <w:rFonts w:ascii="Book Antiqua" w:eastAsia="DengXian" w:hAnsi="Book Antiqua" w:cs="宋体"/>
                <w:color w:val="000000"/>
                <w:kern w:val="0"/>
                <w:sz w:val="22"/>
              </w:rPr>
              <w:t xml:space="preserve"> </w:t>
            </w:r>
            <w:proofErr w:type="spellStart"/>
            <w:r w:rsidRPr="009615FD">
              <w:rPr>
                <w:rFonts w:ascii="Book Antiqua" w:eastAsia="DengXian" w:hAnsi="Book Antiqua" w:cs="宋体"/>
                <w:color w:val="000000"/>
                <w:kern w:val="0"/>
                <w:sz w:val="22"/>
              </w:rPr>
              <w:t>pnl</w:t>
            </w:r>
            <w:proofErr w:type="spellEnd"/>
            <w:r w:rsidRPr="009615FD">
              <w:rPr>
                <w:rFonts w:ascii="Book Antiqua" w:eastAsia="DengXian" w:hAnsi="Book Antiqua" w:cs="宋体"/>
                <w:color w:val="000000"/>
                <w:kern w:val="0"/>
                <w:sz w:val="22"/>
              </w:rPr>
              <w:t xml:space="preserve"> </w:t>
            </w:r>
            <w:r w:rsidRPr="009615FD">
              <w:rPr>
                <w:rFonts w:ascii="Book Antiqua" w:eastAsia="DengXian" w:hAnsi="Book Antiqua" w:cs="宋体"/>
                <w:color w:val="000000"/>
                <w:kern w:val="0"/>
                <w:sz w:val="22"/>
              </w:rPr>
              <w:t>之后的差值。高阶导或者临近到期</w:t>
            </w:r>
            <w:proofErr w:type="spellStart"/>
            <w:r w:rsidRPr="009615FD">
              <w:rPr>
                <w:rFonts w:ascii="Book Antiqua" w:eastAsia="DengXian" w:hAnsi="Book Antiqua" w:cs="宋体"/>
                <w:color w:val="000000"/>
                <w:kern w:val="0"/>
                <w:sz w:val="22"/>
              </w:rPr>
              <w:t>greeks</w:t>
            </w:r>
            <w:proofErr w:type="spellEnd"/>
            <w:r w:rsidRPr="009615FD">
              <w:rPr>
                <w:rFonts w:ascii="Book Antiqua" w:eastAsia="DengXian" w:hAnsi="Book Antiqua" w:cs="宋体"/>
                <w:color w:val="000000"/>
                <w:kern w:val="0"/>
                <w:sz w:val="22"/>
              </w:rPr>
              <w:t>失效导致</w:t>
            </w:r>
          </w:p>
          <w:p w14:paraId="35FA3817" w14:textId="77777777" w:rsidR="009057DE" w:rsidRPr="009615FD" w:rsidRDefault="009057D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其他贡献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当日期权盈亏</w:t>
            </w:r>
            <w:r w:rsidRPr="009615FD">
              <w:rPr>
                <w:rFonts w:ascii="Book Antiqua" w:eastAsia="DengXian" w:hAnsi="Book Antiqua" w:cs="宋体"/>
                <w:color w:val="000000"/>
                <w:kern w:val="0"/>
                <w:sz w:val="22"/>
              </w:rPr>
              <w:t>-sum</w:t>
            </w:r>
            <w:r w:rsidRPr="009615FD">
              <w:rPr>
                <w:rFonts w:ascii="Book Antiqua" w:eastAsia="DengXian" w:hAnsi="Book Antiqua" w:cs="宋体"/>
                <w:color w:val="000000"/>
                <w:kern w:val="0"/>
                <w:sz w:val="22"/>
              </w:rPr>
              <w:t>（当日新交易贡献</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当日终止交易贡献</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贡献）</w:t>
            </w:r>
          </w:p>
        </w:tc>
      </w:tr>
    </w:tbl>
    <w:p w14:paraId="4CACD81D" w14:textId="77777777" w:rsidR="001507B3" w:rsidRPr="009615FD" w:rsidRDefault="001507B3" w:rsidP="00403373">
      <w:pPr>
        <w:rPr>
          <w:rFonts w:ascii="Book Antiqua" w:hAnsi="Book Antiqua"/>
          <w:b/>
        </w:rPr>
      </w:pPr>
    </w:p>
    <w:p w14:paraId="734EEFD5" w14:textId="77777777" w:rsidR="005E5BEC" w:rsidRPr="009615FD" w:rsidRDefault="006F7067" w:rsidP="003A1CEE">
      <w:pPr>
        <w:pStyle w:val="2"/>
        <w:numPr>
          <w:ilvl w:val="1"/>
          <w:numId w:val="13"/>
        </w:numPr>
        <w:rPr>
          <w:rFonts w:ascii="Book Antiqua" w:hAnsi="Book Antiqua"/>
        </w:rPr>
      </w:pPr>
      <w:bookmarkStart w:id="114" w:name="_Toc8158150"/>
      <w:bookmarkStart w:id="115" w:name="_GoBack"/>
      <w:bookmarkEnd w:id="115"/>
      <w:r w:rsidRPr="009615FD">
        <w:rPr>
          <w:rFonts w:ascii="Book Antiqua" w:hAnsi="Book Antiqua"/>
        </w:rPr>
        <w:t>定制化报告</w:t>
      </w:r>
      <w:bookmarkEnd w:id="114"/>
    </w:p>
    <w:p w14:paraId="0F0A710B" w14:textId="1E9F674C" w:rsidR="00F71B98" w:rsidRPr="009615FD" w:rsidRDefault="00F71B98" w:rsidP="00F71B98">
      <w:pPr>
        <w:spacing w:line="360" w:lineRule="auto"/>
        <w:rPr>
          <w:rFonts w:ascii="Book Antiqua" w:hAnsi="Book Antiqua"/>
          <w:b/>
        </w:rPr>
      </w:pPr>
      <w:r w:rsidRPr="009615FD">
        <w:rPr>
          <w:rFonts w:ascii="Book Antiqua" w:hAnsi="Book Antiqua"/>
          <w:b/>
          <w:highlight w:val="lightGray"/>
        </w:rPr>
        <w:t>功能介绍</w:t>
      </w:r>
    </w:p>
    <w:p w14:paraId="644AA034" w14:textId="1EDE45C9" w:rsidR="00F71B98" w:rsidRPr="009615FD" w:rsidRDefault="00F71B98" w:rsidP="00F71B98">
      <w:pPr>
        <w:spacing w:line="360" w:lineRule="auto"/>
        <w:rPr>
          <w:rFonts w:ascii="Book Antiqua" w:hAnsi="Book Antiqua"/>
        </w:rPr>
      </w:pPr>
      <w:r w:rsidRPr="009615FD">
        <w:rPr>
          <w:rFonts w:ascii="Book Antiqua" w:hAnsi="Book Antiqua"/>
          <w:b/>
        </w:rPr>
        <w:t xml:space="preserve">   </w:t>
      </w:r>
      <w:r w:rsidRPr="009615FD">
        <w:rPr>
          <w:rFonts w:ascii="Book Antiqua" w:hAnsi="Book Antiqua"/>
        </w:rPr>
        <w:t xml:space="preserve">  </w:t>
      </w:r>
      <w:r w:rsidRPr="009615FD">
        <w:rPr>
          <w:rFonts w:ascii="Book Antiqua" w:hAnsi="Book Antiqua"/>
        </w:rPr>
        <w:t>通过【风险管理</w:t>
      </w:r>
      <w:r w:rsidRPr="009615FD">
        <w:rPr>
          <w:rFonts w:ascii="Book Antiqua" w:hAnsi="Book Antiqua"/>
        </w:rPr>
        <w:t>-</w:t>
      </w:r>
      <w:r w:rsidRPr="009615FD">
        <w:rPr>
          <w:rFonts w:ascii="Book Antiqua" w:hAnsi="Book Antiqua"/>
        </w:rPr>
        <w:t>定制化报告】中，同余提供该报告的</w:t>
      </w:r>
      <w:r w:rsidRPr="009615FD">
        <w:rPr>
          <w:rFonts w:ascii="Book Antiqua" w:hAnsi="Book Antiqua"/>
        </w:rPr>
        <w:t>API</w:t>
      </w:r>
      <w:r w:rsidRPr="009615FD">
        <w:rPr>
          <w:rFonts w:ascii="Book Antiqua" w:hAnsi="Book Antiqua"/>
        </w:rPr>
        <w:t>文档，让客户可自定义的进行报告的编辑，调取系统中的字段，自动生成报告</w:t>
      </w:r>
    </w:p>
    <w:p w14:paraId="5027FB06" w14:textId="642421AD" w:rsidR="00F71B98" w:rsidRPr="009615FD" w:rsidRDefault="00F71B98" w:rsidP="00F71B98">
      <w:pPr>
        <w:spacing w:line="360" w:lineRule="auto"/>
        <w:rPr>
          <w:rFonts w:ascii="Book Antiqua" w:hAnsi="Book Antiqua"/>
          <w:b/>
        </w:rPr>
      </w:pPr>
      <w:r w:rsidRPr="009615FD">
        <w:rPr>
          <w:rFonts w:ascii="Book Antiqua" w:hAnsi="Book Antiqua"/>
          <w:b/>
          <w:highlight w:val="lightGray"/>
        </w:rPr>
        <w:t>操作说明</w:t>
      </w:r>
    </w:p>
    <w:p w14:paraId="592CDBD0" w14:textId="67EC4014" w:rsidR="00F71B98" w:rsidRPr="009615FD" w:rsidRDefault="00F71B98" w:rsidP="00F71B98">
      <w:pPr>
        <w:spacing w:line="360" w:lineRule="auto"/>
        <w:rPr>
          <w:rFonts w:ascii="Book Antiqua" w:hAnsi="Book Antiqua"/>
        </w:rPr>
      </w:pPr>
      <w:r w:rsidRPr="009615FD">
        <w:rPr>
          <w:rFonts w:ascii="Book Antiqua" w:hAnsi="Book Antiqua"/>
          <w:b/>
        </w:rPr>
        <w:t xml:space="preserve">     </w:t>
      </w:r>
      <w:r w:rsidRPr="009615FD">
        <w:rPr>
          <w:rFonts w:ascii="Book Antiqua" w:hAnsi="Book Antiqua"/>
        </w:rPr>
        <w:t>存储自定义报告需要先准备相关的</w:t>
      </w:r>
      <w:r w:rsidRPr="009615FD">
        <w:rPr>
          <w:rFonts w:ascii="Book Antiqua" w:hAnsi="Book Antiqua"/>
        </w:rPr>
        <w:t>python</w:t>
      </w:r>
      <w:r w:rsidRPr="009615FD">
        <w:rPr>
          <w:rFonts w:ascii="Book Antiqua" w:hAnsi="Book Antiqua"/>
        </w:rPr>
        <w:t>脚本，</w:t>
      </w:r>
      <w:r w:rsidR="0054403F" w:rsidRPr="009615FD">
        <w:rPr>
          <w:rFonts w:ascii="Book Antiqua" w:hAnsi="Book Antiqua"/>
        </w:rPr>
        <w:t>如图</w:t>
      </w:r>
      <w:r w:rsidR="0054403F" w:rsidRPr="009615FD">
        <w:rPr>
          <w:rFonts w:ascii="Book Antiqua" w:hAnsi="Book Antiqua"/>
        </w:rPr>
        <w:t>6-4-1</w:t>
      </w:r>
      <w:r w:rsidR="0054403F" w:rsidRPr="009615FD">
        <w:rPr>
          <w:rFonts w:ascii="Book Antiqua" w:hAnsi="Book Antiqua"/>
        </w:rPr>
        <w:t>所示，</w:t>
      </w:r>
    </w:p>
    <w:p w14:paraId="54422420" w14:textId="5C92C420" w:rsidR="0054403F" w:rsidRPr="009615FD" w:rsidRDefault="0054403F" w:rsidP="00F71B98">
      <w:pPr>
        <w:spacing w:line="360" w:lineRule="auto"/>
        <w:rPr>
          <w:rFonts w:ascii="Book Antiqua" w:hAnsi="Book Antiqua"/>
        </w:rPr>
      </w:pPr>
      <w:r w:rsidRPr="009615FD">
        <w:rPr>
          <w:rFonts w:ascii="Book Antiqua" w:hAnsi="Book Antiqua"/>
          <w:noProof/>
        </w:rPr>
        <w:lastRenderedPageBreak/>
        <w:drawing>
          <wp:inline distT="0" distB="0" distL="0" distR="0" wp14:anchorId="5F22ABDE" wp14:editId="502848DE">
            <wp:extent cx="4228571" cy="4533333"/>
            <wp:effectExtent l="0" t="0" r="63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8571" cy="4533333"/>
                    </a:xfrm>
                    <a:prstGeom prst="rect">
                      <a:avLst/>
                    </a:prstGeom>
                  </pic:spPr>
                </pic:pic>
              </a:graphicData>
            </a:graphic>
          </wp:inline>
        </w:drawing>
      </w:r>
    </w:p>
    <w:p w14:paraId="057AF3D8" w14:textId="0A2E763B" w:rsidR="0054403F" w:rsidRPr="009615FD" w:rsidRDefault="0054403F" w:rsidP="0054403F">
      <w:pPr>
        <w:spacing w:line="360" w:lineRule="auto"/>
        <w:jc w:val="center"/>
        <w:rPr>
          <w:rFonts w:ascii="Book Antiqua" w:hAnsi="Book Antiqua"/>
        </w:rPr>
      </w:pPr>
      <w:r w:rsidRPr="009615FD">
        <w:rPr>
          <w:rFonts w:ascii="Book Antiqua" w:hAnsi="Book Antiqua"/>
        </w:rPr>
        <w:t>图</w:t>
      </w:r>
      <w:r w:rsidRPr="009615FD">
        <w:rPr>
          <w:rFonts w:ascii="Book Antiqua" w:hAnsi="Book Antiqua"/>
        </w:rPr>
        <w:t xml:space="preserve"> 6-4-1</w:t>
      </w:r>
    </w:p>
    <w:p w14:paraId="47F7E7A3" w14:textId="77777777" w:rsidR="0054403F" w:rsidRPr="009615FD" w:rsidRDefault="0054403F" w:rsidP="0054403F">
      <w:pPr>
        <w:widowControl/>
        <w:shd w:val="clear" w:color="auto" w:fill="FFFFFF"/>
        <w:spacing w:before="150"/>
        <w:jc w:val="left"/>
        <w:rPr>
          <w:rFonts w:ascii="Book Antiqua" w:hAnsi="Book Antiqua" w:cs="Segoe UI"/>
          <w:color w:val="172B4D"/>
          <w:kern w:val="0"/>
          <w:sz w:val="21"/>
          <w:szCs w:val="21"/>
        </w:rPr>
      </w:pPr>
      <w:r w:rsidRPr="009615FD">
        <w:rPr>
          <w:rFonts w:ascii="Book Antiqua" w:hAnsi="Book Antiqua"/>
        </w:rPr>
        <w:t>脚本中其余部分无需改动，上图所示内容则需填写与报告相关内容</w:t>
      </w:r>
      <w:r w:rsidRPr="009615FD">
        <w:rPr>
          <w:rFonts w:ascii="Book Antiqua" w:hAnsi="Book Antiqua" w:cs="Segoe UI"/>
          <w:color w:val="172B4D"/>
          <w:kern w:val="0"/>
          <w:sz w:val="21"/>
          <w:szCs w:val="21"/>
        </w:rPr>
        <w:t>（</w:t>
      </w:r>
      <w:r w:rsidRPr="009615FD">
        <w:rPr>
          <w:rFonts w:ascii="Book Antiqua" w:hAnsi="Book Antiqua" w:cs="Segoe UI"/>
          <w:b/>
          <w:bCs/>
          <w:color w:val="172B4D"/>
          <w:kern w:val="0"/>
          <w:sz w:val="21"/>
          <w:szCs w:val="21"/>
        </w:rPr>
        <w:t>请保留单引号</w:t>
      </w:r>
      <w:r w:rsidRPr="009615FD">
        <w:rPr>
          <w:rFonts w:ascii="Book Antiqua" w:hAnsi="Book Antiqua" w:cs="Segoe UI"/>
          <w:color w:val="172B4D"/>
          <w:kern w:val="0"/>
          <w:sz w:val="21"/>
          <w:szCs w:val="21"/>
        </w:rPr>
        <w:t>）：</w:t>
      </w:r>
    </w:p>
    <w:p w14:paraId="0C7E441D" w14:textId="75A92B28" w:rsidR="0054403F" w:rsidRPr="009615FD" w:rsidRDefault="0054403F" w:rsidP="00403373">
      <w:pPr>
        <w:spacing w:line="360" w:lineRule="auto"/>
        <w:rPr>
          <w:rFonts w:ascii="Book Antiqua" w:hAnsi="Book Antiqua"/>
        </w:rPr>
      </w:pPr>
      <w:r w:rsidRPr="009615FD">
        <w:rPr>
          <w:rFonts w:ascii="Book Antiqua" w:hAnsi="Book Antiqua"/>
        </w:rPr>
        <w:t>1.IP</w:t>
      </w:r>
      <w:r w:rsidRPr="009615FD">
        <w:rPr>
          <w:rFonts w:ascii="Book Antiqua" w:hAnsi="Book Antiqua"/>
        </w:rPr>
        <w:t>地址：将</w:t>
      </w:r>
      <w:r w:rsidRPr="009615FD">
        <w:rPr>
          <w:rFonts w:ascii="Book Antiqua" w:hAnsi="Book Antiqua"/>
        </w:rPr>
        <w:t>localhost</w:t>
      </w:r>
      <w:r w:rsidRPr="009615FD">
        <w:rPr>
          <w:rFonts w:ascii="Book Antiqua" w:hAnsi="Book Antiqua"/>
        </w:rPr>
        <w:t>替换为正确的</w:t>
      </w:r>
      <w:proofErr w:type="spellStart"/>
      <w:r w:rsidRPr="009615FD">
        <w:rPr>
          <w:rFonts w:ascii="Book Antiqua" w:hAnsi="Book Antiqua"/>
        </w:rPr>
        <w:t>ip</w:t>
      </w:r>
      <w:proofErr w:type="spellEnd"/>
      <w:r w:rsidRPr="009615FD">
        <w:rPr>
          <w:rFonts w:ascii="Book Antiqua" w:hAnsi="Book Antiqua"/>
        </w:rPr>
        <w:t>地址。</w:t>
      </w:r>
    </w:p>
    <w:p w14:paraId="6307D597" w14:textId="53B8DAA7" w:rsidR="0054403F" w:rsidRPr="009615FD" w:rsidRDefault="0054403F" w:rsidP="00403373">
      <w:pPr>
        <w:spacing w:line="360" w:lineRule="auto"/>
        <w:rPr>
          <w:rFonts w:ascii="Book Antiqua" w:hAnsi="Book Antiqua"/>
        </w:rPr>
      </w:pPr>
      <w:r w:rsidRPr="009615FD">
        <w:rPr>
          <w:rFonts w:ascii="Book Antiqua" w:hAnsi="Book Antiqua"/>
        </w:rPr>
        <w:t>2.</w:t>
      </w:r>
      <w:r w:rsidRPr="009615FD">
        <w:rPr>
          <w:rFonts w:ascii="Book Antiqua" w:hAnsi="Book Antiqua"/>
        </w:rPr>
        <w:t>报告名称：将</w:t>
      </w:r>
      <w:r w:rsidRPr="009615FD">
        <w:rPr>
          <w:rFonts w:ascii="Book Antiqua" w:hAnsi="Book Antiqua"/>
        </w:rPr>
        <w:t>report</w:t>
      </w:r>
      <w:r w:rsidRPr="009615FD">
        <w:rPr>
          <w:rFonts w:ascii="Book Antiqua" w:hAnsi="Book Antiqua"/>
        </w:rPr>
        <w:t>替换为改报告名称。</w:t>
      </w:r>
    </w:p>
    <w:p w14:paraId="3E99DF84" w14:textId="09E28FF2" w:rsidR="0054403F" w:rsidRPr="009615FD" w:rsidRDefault="0054403F" w:rsidP="00403373">
      <w:pPr>
        <w:spacing w:line="360" w:lineRule="auto"/>
        <w:rPr>
          <w:rFonts w:ascii="Book Antiqua" w:hAnsi="Book Antiqua"/>
        </w:rPr>
      </w:pPr>
      <w:r w:rsidRPr="009615FD">
        <w:rPr>
          <w:rFonts w:ascii="Book Antiqua" w:hAnsi="Book Antiqua"/>
        </w:rPr>
        <w:t>3.</w:t>
      </w:r>
      <w:r w:rsidRPr="009615FD">
        <w:rPr>
          <w:rFonts w:ascii="Book Antiqua" w:hAnsi="Book Antiqua"/>
        </w:rPr>
        <w:t>交易簿：将</w:t>
      </w:r>
      <w:r w:rsidRPr="009615FD">
        <w:rPr>
          <w:rFonts w:ascii="Book Antiqua" w:hAnsi="Book Antiqua"/>
        </w:rPr>
        <w:t>book1</w:t>
      </w:r>
      <w:r w:rsidRPr="009615FD">
        <w:rPr>
          <w:rFonts w:ascii="Book Antiqua" w:hAnsi="Book Antiqua"/>
        </w:rPr>
        <w:t>替换为交易簿名称。</w:t>
      </w:r>
    </w:p>
    <w:p w14:paraId="3020A6BE" w14:textId="62062027" w:rsidR="0054403F" w:rsidRPr="009615FD" w:rsidRDefault="0054403F" w:rsidP="00403373">
      <w:pPr>
        <w:spacing w:line="360" w:lineRule="auto"/>
        <w:rPr>
          <w:rFonts w:ascii="Book Antiqua" w:hAnsi="Book Antiqua"/>
        </w:rPr>
      </w:pPr>
      <w:r w:rsidRPr="009615FD">
        <w:rPr>
          <w:rFonts w:ascii="Book Antiqua" w:hAnsi="Book Antiqua"/>
        </w:rPr>
        <w:t>4.</w:t>
      </w:r>
      <w:r w:rsidRPr="009615FD">
        <w:rPr>
          <w:rFonts w:ascii="Book Antiqua" w:hAnsi="Book Antiqua"/>
        </w:rPr>
        <w:t>修改人</w:t>
      </w:r>
      <w:r w:rsidR="00CC62AC" w:rsidRPr="009615FD">
        <w:rPr>
          <w:rFonts w:ascii="Book Antiqua" w:hAnsi="Book Antiqua"/>
        </w:rPr>
        <w:t>：</w:t>
      </w:r>
      <w:r w:rsidRPr="009615FD">
        <w:rPr>
          <w:rFonts w:ascii="Book Antiqua" w:hAnsi="Book Antiqua"/>
        </w:rPr>
        <w:t>将</w:t>
      </w:r>
      <w:r w:rsidRPr="009615FD">
        <w:rPr>
          <w:rFonts w:ascii="Book Antiqua" w:hAnsi="Book Antiqua"/>
        </w:rPr>
        <w:t>user1</w:t>
      </w:r>
      <w:r w:rsidRPr="009615FD">
        <w:rPr>
          <w:rFonts w:ascii="Book Antiqua" w:hAnsi="Book Antiqua"/>
        </w:rPr>
        <w:t>替换为用户名。</w:t>
      </w:r>
    </w:p>
    <w:p w14:paraId="6FA98E0E" w14:textId="147CD75F" w:rsidR="0054403F" w:rsidRPr="009615FD" w:rsidRDefault="0054403F" w:rsidP="0054403F">
      <w:pPr>
        <w:spacing w:line="360" w:lineRule="auto"/>
        <w:rPr>
          <w:rFonts w:ascii="Book Antiqua" w:hAnsi="Book Antiqua"/>
        </w:rPr>
      </w:pPr>
      <w:r w:rsidRPr="009615FD">
        <w:rPr>
          <w:rFonts w:ascii="Book Antiqua" w:hAnsi="Book Antiqua"/>
        </w:rPr>
        <w:t>5.</w:t>
      </w:r>
      <w:r w:rsidRPr="009615FD">
        <w:rPr>
          <w:rFonts w:ascii="Book Antiqua" w:hAnsi="Book Antiqua"/>
        </w:rPr>
        <w:t>报告内容：报告中存储的内容，</w:t>
      </w:r>
      <w:r w:rsidRPr="009615FD">
        <w:rPr>
          <w:rFonts w:ascii="Book Antiqua" w:hAnsi="Book Antiqua"/>
        </w:rPr>
        <w:t>fields</w:t>
      </w:r>
      <w:r w:rsidRPr="009615FD">
        <w:rPr>
          <w:rFonts w:ascii="Book Antiqua" w:hAnsi="Book Antiqua"/>
        </w:rPr>
        <w:t>替换为表头，</w:t>
      </w:r>
      <w:r w:rsidRPr="009615FD">
        <w:rPr>
          <w:rFonts w:ascii="Book Antiqua" w:hAnsi="Book Antiqua"/>
        </w:rPr>
        <w:t>values</w:t>
      </w:r>
      <w:r w:rsidRPr="009615FD">
        <w:rPr>
          <w:rFonts w:ascii="Book Antiqua" w:hAnsi="Book Antiqua"/>
        </w:rPr>
        <w:t>替换为值。</w:t>
      </w:r>
    </w:p>
    <w:p w14:paraId="337A7A98" w14:textId="01B312D1" w:rsidR="0054403F" w:rsidRPr="009615FD" w:rsidRDefault="00975300" w:rsidP="0054403F">
      <w:pPr>
        <w:spacing w:line="360" w:lineRule="auto"/>
        <w:rPr>
          <w:rFonts w:ascii="Book Antiqua" w:hAnsi="Book Antiqua"/>
        </w:rPr>
      </w:pPr>
      <w:r w:rsidRPr="009615FD">
        <w:rPr>
          <w:rFonts w:ascii="Book Antiqua" w:hAnsi="Book Antiqua"/>
        </w:rPr>
        <w:t>完成</w:t>
      </w:r>
      <w:r w:rsidR="009049EA" w:rsidRPr="009615FD">
        <w:rPr>
          <w:rFonts w:ascii="Book Antiqua" w:hAnsi="Book Antiqua"/>
        </w:rPr>
        <w:t>运行版本后，系统页面上可以显示出报告名称进行查看，如图</w:t>
      </w:r>
      <w:r w:rsidR="009049EA" w:rsidRPr="009615FD">
        <w:rPr>
          <w:rFonts w:ascii="Book Antiqua" w:hAnsi="Book Antiqua"/>
        </w:rPr>
        <w:t>6-4-2</w:t>
      </w:r>
      <w:r w:rsidR="009049EA" w:rsidRPr="009615FD">
        <w:rPr>
          <w:rFonts w:ascii="Book Antiqua" w:hAnsi="Book Antiqua"/>
        </w:rPr>
        <w:t>所示</w:t>
      </w:r>
    </w:p>
    <w:p w14:paraId="4DE5928C" w14:textId="6D98F625" w:rsidR="009049EA" w:rsidRPr="009615FD" w:rsidRDefault="009049EA" w:rsidP="0054403F">
      <w:pPr>
        <w:spacing w:line="360" w:lineRule="auto"/>
        <w:rPr>
          <w:rFonts w:ascii="Book Antiqua" w:hAnsi="Book Antiqua"/>
        </w:rPr>
      </w:pPr>
      <w:r w:rsidRPr="009615FD">
        <w:rPr>
          <w:rFonts w:ascii="Book Antiqua" w:hAnsi="Book Antiqua"/>
          <w:noProof/>
        </w:rPr>
        <w:lastRenderedPageBreak/>
        <w:drawing>
          <wp:inline distT="0" distB="0" distL="0" distR="0" wp14:anchorId="060CEDCB" wp14:editId="1FE349F5">
            <wp:extent cx="5274310" cy="3745865"/>
            <wp:effectExtent l="0" t="0" r="254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45865"/>
                    </a:xfrm>
                    <a:prstGeom prst="rect">
                      <a:avLst/>
                    </a:prstGeom>
                  </pic:spPr>
                </pic:pic>
              </a:graphicData>
            </a:graphic>
          </wp:inline>
        </w:drawing>
      </w:r>
    </w:p>
    <w:p w14:paraId="2027E7D9" w14:textId="42244097" w:rsidR="009049EA" w:rsidRPr="009615FD" w:rsidRDefault="009049EA" w:rsidP="009049EA">
      <w:pPr>
        <w:spacing w:line="360" w:lineRule="auto"/>
        <w:jc w:val="center"/>
        <w:rPr>
          <w:rFonts w:ascii="Book Antiqua" w:hAnsi="Book Antiqua"/>
        </w:rPr>
      </w:pPr>
      <w:r w:rsidRPr="009615FD">
        <w:rPr>
          <w:rFonts w:ascii="Book Antiqua" w:hAnsi="Book Antiqua"/>
        </w:rPr>
        <w:t>图</w:t>
      </w:r>
      <w:r w:rsidRPr="009615FD">
        <w:rPr>
          <w:rFonts w:ascii="Book Antiqua" w:hAnsi="Book Antiqua"/>
        </w:rPr>
        <w:t xml:space="preserve"> 6-4-2</w:t>
      </w:r>
    </w:p>
    <w:p w14:paraId="03CEBC92" w14:textId="65C8DF08" w:rsidR="009049EA" w:rsidRPr="009615FD" w:rsidRDefault="004F33C0" w:rsidP="009049EA">
      <w:pPr>
        <w:spacing w:line="360" w:lineRule="auto"/>
        <w:rPr>
          <w:rFonts w:ascii="Book Antiqua" w:hAnsi="Book Antiqua"/>
        </w:rPr>
      </w:pPr>
      <w:r w:rsidRPr="009615FD">
        <w:rPr>
          <w:rFonts w:ascii="Book Antiqua" w:hAnsi="Book Antiqua"/>
        </w:rPr>
        <w:t>其中，脚本样例如下所示</w:t>
      </w:r>
    </w:p>
    <w:p w14:paraId="3A496790" w14:textId="2C07FF3C" w:rsidR="003A1CEE" w:rsidRPr="009615FD" w:rsidRDefault="0071021B" w:rsidP="00403373">
      <w:pPr>
        <w:rPr>
          <w:rFonts w:ascii="Book Antiqua" w:hAnsi="Book Antiqua"/>
        </w:rPr>
      </w:pPr>
      <w:ins w:id="116" w:author="一舟 叶" w:date="2019-04-30T15:00:00Z">
        <w:r w:rsidRPr="008545A3">
          <w:rPr>
            <w:rFonts w:ascii="Book Antiqua" w:hAnsi="Book Antiqua"/>
            <w:noProof/>
          </w:rPr>
          <w:object w:dxaOrig="1539" w:dyaOrig="1118" w14:anchorId="49D76727">
            <v:shape id="_x0000_i1025" type="#_x0000_t75" alt="" style="width:78.7pt;height:58.6pt;mso-width-percent:0;mso-height-percent:0;mso-width-percent:0;mso-height-percent:0" o:ole="">
              <v:imagedata r:id="rId105" o:title=""/>
            </v:shape>
            <o:OLEObject Type="Embed" ProgID="Package" ShapeID="_x0000_i1025" DrawAspect="Icon" ObjectID="_1618772346" r:id="rId106"/>
          </w:object>
        </w:r>
      </w:ins>
    </w:p>
    <w:p w14:paraId="16CA6339" w14:textId="77777777" w:rsidR="00A85AAE" w:rsidRPr="009615FD" w:rsidRDefault="006F7067" w:rsidP="00A85AAE">
      <w:pPr>
        <w:pStyle w:val="2"/>
        <w:numPr>
          <w:ilvl w:val="1"/>
          <w:numId w:val="13"/>
        </w:numPr>
        <w:rPr>
          <w:rFonts w:ascii="Book Antiqua" w:hAnsi="Book Antiqua"/>
        </w:rPr>
      </w:pPr>
      <w:bookmarkStart w:id="117" w:name="_Toc8158151"/>
      <w:r w:rsidRPr="009615FD">
        <w:rPr>
          <w:rFonts w:ascii="Book Antiqua" w:hAnsi="Book Antiqua"/>
        </w:rPr>
        <w:t>到期合约</w:t>
      </w:r>
      <w:bookmarkEnd w:id="117"/>
    </w:p>
    <w:p w14:paraId="53F19C1E" w14:textId="56EB55A9" w:rsidR="006F7067" w:rsidRPr="009615FD" w:rsidRDefault="00A85AAE" w:rsidP="00403373">
      <w:pPr>
        <w:rPr>
          <w:rFonts w:ascii="Book Antiqua" w:hAnsi="Book Antiqua"/>
        </w:rPr>
      </w:pPr>
      <w:r w:rsidRPr="009615FD">
        <w:rPr>
          <w:rFonts w:ascii="Book Antiqua" w:hAnsi="Book Antiqua"/>
        </w:rPr>
        <w:t>展示的是当日到期的期权合约</w:t>
      </w:r>
    </w:p>
    <w:p w14:paraId="118F1DD3" w14:textId="1E56BAC4" w:rsidR="00C94FAE" w:rsidRPr="009615FD" w:rsidRDefault="00C94FAE" w:rsidP="00C94FAE">
      <w:pPr>
        <w:rPr>
          <w:rFonts w:ascii="Book Antiqua" w:hAnsi="Book Antiqua"/>
        </w:rPr>
      </w:pPr>
      <w:r w:rsidRPr="009615FD">
        <w:rPr>
          <w:rFonts w:ascii="Book Antiqua" w:hAnsi="Book Antiqua"/>
          <w:noProof/>
        </w:rPr>
        <w:drawing>
          <wp:inline distT="0" distB="0" distL="0" distR="0" wp14:anchorId="68686FDE" wp14:editId="5F7CFFD6">
            <wp:extent cx="5274310" cy="131508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315085"/>
                    </a:xfrm>
                    <a:prstGeom prst="rect">
                      <a:avLst/>
                    </a:prstGeom>
                  </pic:spPr>
                </pic:pic>
              </a:graphicData>
            </a:graphic>
          </wp:inline>
        </w:drawing>
      </w:r>
    </w:p>
    <w:p w14:paraId="0047B278" w14:textId="1FAFD98F" w:rsidR="00B65F4C" w:rsidRPr="009615FD" w:rsidRDefault="005478A5" w:rsidP="00C94FAE">
      <w:pPr>
        <w:rPr>
          <w:rFonts w:ascii="Book Antiqua" w:hAnsi="Book Antiqua"/>
        </w:rPr>
      </w:pPr>
      <w:r w:rsidRPr="009615FD">
        <w:rPr>
          <w:rFonts w:ascii="Book Antiqua" w:hAnsi="Book Antiqua"/>
        </w:rPr>
        <w:t>字段说明同持仓明细一致</w:t>
      </w:r>
    </w:p>
    <w:p w14:paraId="76FF0ABB" w14:textId="3AA8F492" w:rsidR="006F7067" w:rsidRPr="009615FD" w:rsidRDefault="006F7067" w:rsidP="006F7067">
      <w:pPr>
        <w:pStyle w:val="2"/>
        <w:numPr>
          <w:ilvl w:val="1"/>
          <w:numId w:val="13"/>
        </w:numPr>
        <w:rPr>
          <w:rFonts w:ascii="Book Antiqua" w:hAnsi="Book Antiqua"/>
        </w:rPr>
      </w:pPr>
      <w:bookmarkStart w:id="118" w:name="_Toc8158152"/>
      <w:r w:rsidRPr="009615FD">
        <w:rPr>
          <w:rFonts w:ascii="Book Antiqua" w:hAnsi="Book Antiqua"/>
        </w:rPr>
        <w:t>投资组合</w:t>
      </w:r>
      <w:r w:rsidR="00C94FAE" w:rsidRPr="009615FD">
        <w:rPr>
          <w:rFonts w:ascii="Book Antiqua" w:hAnsi="Book Antiqua"/>
        </w:rPr>
        <w:t>风险</w:t>
      </w:r>
      <w:bookmarkEnd w:id="118"/>
    </w:p>
    <w:p w14:paraId="76560258" w14:textId="77777777" w:rsidR="00DC7B38" w:rsidRPr="009615FD" w:rsidRDefault="00DC7B38" w:rsidP="00DC7B38">
      <w:pPr>
        <w:spacing w:line="360" w:lineRule="auto"/>
        <w:rPr>
          <w:rFonts w:ascii="Book Antiqua" w:hAnsi="Book Antiqua"/>
          <w:b/>
        </w:rPr>
      </w:pPr>
      <w:r w:rsidRPr="009615FD">
        <w:rPr>
          <w:rFonts w:ascii="Book Antiqua" w:hAnsi="Book Antiqua"/>
          <w:b/>
          <w:highlight w:val="lightGray"/>
        </w:rPr>
        <w:t>功能介绍</w:t>
      </w:r>
    </w:p>
    <w:p w14:paraId="5CA4EF91" w14:textId="75B1A44D" w:rsidR="00DC7B38" w:rsidRPr="009615FD" w:rsidRDefault="00DC7B38" w:rsidP="00DC7B38">
      <w:pPr>
        <w:rPr>
          <w:rFonts w:ascii="Book Antiqua" w:hAnsi="Book Antiqua"/>
        </w:rPr>
      </w:pPr>
      <w:r w:rsidRPr="009615FD">
        <w:rPr>
          <w:rFonts w:ascii="Book Antiqua" w:hAnsi="Book Antiqua"/>
        </w:rPr>
        <w:lastRenderedPageBreak/>
        <w:tab/>
      </w:r>
      <w:r w:rsidRPr="009615FD">
        <w:rPr>
          <w:rFonts w:ascii="Book Antiqua" w:hAnsi="Book Antiqua"/>
        </w:rPr>
        <w:t>通过【投资组合风险】界面，客户可进行查看系统中，根据投资组合进行分组的风险值情况。</w:t>
      </w:r>
    </w:p>
    <w:p w14:paraId="3AF9181B" w14:textId="77777777" w:rsidR="000B62AB" w:rsidRPr="009615FD" w:rsidRDefault="000B62AB" w:rsidP="00DC7B38">
      <w:pPr>
        <w:rPr>
          <w:rFonts w:ascii="Book Antiqua" w:hAnsi="Book Antiqua"/>
        </w:rPr>
      </w:pPr>
    </w:p>
    <w:p w14:paraId="28CE2EE4" w14:textId="08E9B01B" w:rsidR="000511B6" w:rsidRPr="009615FD" w:rsidRDefault="000511B6" w:rsidP="00DC7B38">
      <w:pPr>
        <w:rPr>
          <w:rFonts w:ascii="Book Antiqua" w:hAnsi="Book Antiqua"/>
        </w:rPr>
      </w:pPr>
      <w:r w:rsidRPr="009615FD">
        <w:rPr>
          <w:rFonts w:ascii="Book Antiqua" w:hAnsi="Book Antiqua"/>
          <w:b/>
          <w:highlight w:val="lightGray"/>
        </w:rPr>
        <w:t>操作说明</w:t>
      </w:r>
    </w:p>
    <w:p w14:paraId="2C84B68E" w14:textId="51747A39" w:rsidR="00F43546" w:rsidRPr="009615FD" w:rsidRDefault="00F43546" w:rsidP="00F43546">
      <w:pPr>
        <w:rPr>
          <w:rFonts w:ascii="Book Antiqua" w:hAnsi="Book Antiqua"/>
        </w:rPr>
      </w:pPr>
      <w:r w:rsidRPr="009615FD">
        <w:rPr>
          <w:rFonts w:ascii="Book Antiqua" w:hAnsi="Book Antiqua"/>
        </w:rPr>
        <w:t>在【风险管理】</w:t>
      </w:r>
      <w:r w:rsidRPr="009615FD">
        <w:rPr>
          <w:rFonts w:ascii="Book Antiqua" w:hAnsi="Book Antiqua"/>
        </w:rPr>
        <w:t>-</w:t>
      </w:r>
      <w:r w:rsidRPr="009615FD">
        <w:rPr>
          <w:rFonts w:ascii="Book Antiqua" w:hAnsi="Book Antiqua"/>
        </w:rPr>
        <w:t>【</w:t>
      </w:r>
      <w:r w:rsidR="008E401C" w:rsidRPr="009615FD">
        <w:rPr>
          <w:rFonts w:ascii="Book Antiqua" w:hAnsi="Book Antiqua"/>
        </w:rPr>
        <w:t>投资组合风险</w:t>
      </w:r>
      <w:r w:rsidRPr="009615FD">
        <w:rPr>
          <w:rFonts w:ascii="Book Antiqua" w:hAnsi="Book Antiqua"/>
        </w:rPr>
        <w:t>】界面中，如图</w:t>
      </w:r>
      <w:r w:rsidRPr="009615FD">
        <w:rPr>
          <w:rFonts w:ascii="Book Antiqua" w:hAnsi="Book Antiqua"/>
        </w:rPr>
        <w:t>6-</w:t>
      </w:r>
      <w:r w:rsidR="008E401C" w:rsidRPr="009615FD">
        <w:rPr>
          <w:rFonts w:ascii="Book Antiqua" w:hAnsi="Book Antiqua"/>
        </w:rPr>
        <w:t>6</w:t>
      </w:r>
      <w:r w:rsidRPr="009615FD">
        <w:rPr>
          <w:rFonts w:ascii="Book Antiqua" w:hAnsi="Book Antiqua"/>
        </w:rPr>
        <w:t>-1</w:t>
      </w:r>
      <w:r w:rsidRPr="009615FD">
        <w:rPr>
          <w:rFonts w:ascii="Book Antiqua" w:hAnsi="Book Antiqua"/>
        </w:rPr>
        <w:t>所示，根据系统中</w:t>
      </w:r>
      <w:r w:rsidR="008E401C" w:rsidRPr="009615FD">
        <w:rPr>
          <w:rFonts w:ascii="Book Antiqua" w:hAnsi="Book Antiqua"/>
        </w:rPr>
        <w:t>已有的</w:t>
      </w:r>
      <w:r w:rsidR="008F043E" w:rsidRPr="009615FD">
        <w:rPr>
          <w:rFonts w:ascii="Book Antiqua" w:hAnsi="Book Antiqua"/>
        </w:rPr>
        <w:t>投资组合来进行风险的展示</w:t>
      </w:r>
      <w:r w:rsidRPr="009615FD">
        <w:rPr>
          <w:rFonts w:ascii="Book Antiqua" w:hAnsi="Book Antiqua"/>
        </w:rPr>
        <w:t>，来展示</w:t>
      </w:r>
      <w:r w:rsidR="008F043E" w:rsidRPr="009615FD">
        <w:rPr>
          <w:rFonts w:ascii="Book Antiqua" w:hAnsi="Book Antiqua"/>
        </w:rPr>
        <w:t>各个投资组合的风险值，</w:t>
      </w:r>
      <w:r w:rsidRPr="009615FD">
        <w:rPr>
          <w:rFonts w:ascii="Book Antiqua" w:hAnsi="Book Antiqua"/>
        </w:rPr>
        <w:t>点击右侧</w:t>
      </w:r>
      <w:r w:rsidRPr="009615FD">
        <w:rPr>
          <w:rFonts w:ascii="Book Antiqua" w:hAnsi="Book Antiqua"/>
          <w:bdr w:val="single" w:sz="4" w:space="0" w:color="auto"/>
          <w:shd w:val="pct15" w:color="auto" w:fill="FFFFFF"/>
        </w:rPr>
        <w:t>重新计算</w:t>
      </w:r>
      <w:r w:rsidRPr="009615FD">
        <w:rPr>
          <w:rFonts w:ascii="Book Antiqua" w:hAnsi="Book Antiqua"/>
        </w:rPr>
        <w:t>按钮，即可针对系统中实时的行情与实时的交易合约，重新计算</w:t>
      </w:r>
      <w:r w:rsidR="008F043E" w:rsidRPr="009615FD">
        <w:rPr>
          <w:rFonts w:ascii="Book Antiqua" w:hAnsi="Book Antiqua"/>
        </w:rPr>
        <w:t>投资组合的风险值</w:t>
      </w:r>
      <w:r w:rsidRPr="009615FD">
        <w:rPr>
          <w:rFonts w:ascii="Book Antiqua" w:hAnsi="Book Antiqua"/>
        </w:rPr>
        <w:t>，点击</w:t>
      </w:r>
      <w:r w:rsidRPr="009615FD">
        <w:rPr>
          <w:rFonts w:ascii="Book Antiqua" w:hAnsi="Book Antiqua"/>
          <w:bdr w:val="single" w:sz="4" w:space="0" w:color="auto"/>
          <w:shd w:val="pct15" w:color="auto" w:fill="FFFFFF"/>
        </w:rPr>
        <w:t>刷新计算结果</w:t>
      </w:r>
      <w:r w:rsidRPr="009615FD">
        <w:rPr>
          <w:rFonts w:ascii="Book Antiqua" w:hAnsi="Book Antiqua"/>
        </w:rPr>
        <w:t>按钮，即可将计算出来的数值展现出。</w:t>
      </w:r>
    </w:p>
    <w:p w14:paraId="5F6E3B3E" w14:textId="77777777" w:rsidR="00C94FAE" w:rsidRPr="009615FD" w:rsidRDefault="00C94FAE" w:rsidP="00C94FAE">
      <w:pPr>
        <w:rPr>
          <w:rFonts w:ascii="Book Antiqua" w:hAnsi="Book Antiqua"/>
        </w:rPr>
      </w:pPr>
    </w:p>
    <w:p w14:paraId="0037CB54" w14:textId="564E151A" w:rsidR="006F7067" w:rsidRPr="009615FD" w:rsidRDefault="00C94FAE" w:rsidP="007A5979">
      <w:pPr>
        <w:rPr>
          <w:rFonts w:ascii="Book Antiqua" w:hAnsi="Book Antiqua"/>
        </w:rPr>
      </w:pPr>
      <w:r w:rsidRPr="009615FD">
        <w:rPr>
          <w:rFonts w:ascii="Book Antiqua" w:hAnsi="Book Antiqua"/>
          <w:noProof/>
        </w:rPr>
        <w:drawing>
          <wp:inline distT="0" distB="0" distL="0" distR="0" wp14:anchorId="7DE59E10" wp14:editId="17D1102F">
            <wp:extent cx="5274310" cy="198501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85010"/>
                    </a:xfrm>
                    <a:prstGeom prst="rect">
                      <a:avLst/>
                    </a:prstGeom>
                  </pic:spPr>
                </pic:pic>
              </a:graphicData>
            </a:graphic>
          </wp:inline>
        </w:drawing>
      </w:r>
    </w:p>
    <w:p w14:paraId="0C8C780A" w14:textId="3A5BEABC" w:rsidR="00775843" w:rsidRPr="009615FD" w:rsidRDefault="00775843" w:rsidP="00775843">
      <w:pPr>
        <w:jc w:val="center"/>
        <w:rPr>
          <w:rFonts w:ascii="Book Antiqua" w:hAnsi="Book Antiqua"/>
        </w:rPr>
      </w:pPr>
      <w:r w:rsidRPr="009615FD">
        <w:rPr>
          <w:rFonts w:ascii="Book Antiqua" w:hAnsi="Book Antiqua"/>
        </w:rPr>
        <w:t>图</w:t>
      </w:r>
      <w:r w:rsidRPr="009615FD">
        <w:rPr>
          <w:rFonts w:ascii="Book Antiqua" w:hAnsi="Book Antiqua"/>
        </w:rPr>
        <w:t xml:space="preserve"> 6-6-1</w:t>
      </w:r>
    </w:p>
    <w:p w14:paraId="5093E8D6" w14:textId="77777777" w:rsidR="008C0B45" w:rsidRPr="009615FD" w:rsidRDefault="008C0B45" w:rsidP="008C0B45">
      <w:pPr>
        <w:rPr>
          <w:rFonts w:ascii="Book Antiqua" w:hAnsi="Book Antiqua"/>
          <w:b/>
        </w:rPr>
      </w:pPr>
    </w:p>
    <w:p w14:paraId="555846E9" w14:textId="77777777" w:rsidR="008C0B45" w:rsidRPr="009615FD" w:rsidRDefault="008C0B45" w:rsidP="008C0B45">
      <w:pPr>
        <w:rPr>
          <w:rFonts w:ascii="Book Antiqua" w:hAnsi="Book Antiqua"/>
          <w:b/>
        </w:rPr>
      </w:pPr>
      <w:r w:rsidRPr="009615FD">
        <w:rPr>
          <w:rFonts w:ascii="Book Antiqua" w:hAnsi="Book Antiqua"/>
          <w:b/>
          <w:highlight w:val="lightGray"/>
        </w:rPr>
        <w:t>字段说明：</w:t>
      </w:r>
    </w:p>
    <w:tbl>
      <w:tblPr>
        <w:tblW w:w="9664" w:type="dxa"/>
        <w:tblLook w:val="04A0" w:firstRow="1" w:lastRow="0" w:firstColumn="1" w:lastColumn="0" w:noHBand="0" w:noVBand="1"/>
      </w:tblPr>
      <w:tblGrid>
        <w:gridCol w:w="1027"/>
        <w:gridCol w:w="1978"/>
        <w:gridCol w:w="6659"/>
      </w:tblGrid>
      <w:tr w:rsidR="008C0B45" w:rsidRPr="009615FD" w14:paraId="2D506BB2" w14:textId="77777777" w:rsidTr="00403373">
        <w:trPr>
          <w:trHeight w:val="276"/>
        </w:trPr>
        <w:tc>
          <w:tcPr>
            <w:tcW w:w="1027"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6A54B70" w14:textId="77777777" w:rsidR="008C0B45" w:rsidRPr="009615FD" w:rsidRDefault="008C0B45" w:rsidP="00DB51E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978" w:type="dxa"/>
            <w:tcBorders>
              <w:top w:val="single" w:sz="4" w:space="0" w:color="auto"/>
              <w:left w:val="nil"/>
              <w:bottom w:val="single" w:sz="4" w:space="0" w:color="auto"/>
              <w:right w:val="single" w:sz="4" w:space="0" w:color="auto"/>
            </w:tcBorders>
            <w:shd w:val="clear" w:color="000000" w:fill="A6A6A6"/>
            <w:noWrap/>
            <w:vAlign w:val="bottom"/>
            <w:hideMark/>
          </w:tcPr>
          <w:p w14:paraId="7E4BC5A6" w14:textId="77777777" w:rsidR="008C0B45" w:rsidRPr="009615FD" w:rsidRDefault="008C0B45" w:rsidP="00DB51E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6659" w:type="dxa"/>
            <w:tcBorders>
              <w:top w:val="single" w:sz="4" w:space="0" w:color="auto"/>
              <w:left w:val="nil"/>
              <w:bottom w:val="single" w:sz="4" w:space="0" w:color="auto"/>
              <w:right w:val="single" w:sz="4" w:space="0" w:color="auto"/>
            </w:tcBorders>
            <w:shd w:val="clear" w:color="000000" w:fill="A6A6A6"/>
            <w:vAlign w:val="bottom"/>
            <w:hideMark/>
          </w:tcPr>
          <w:p w14:paraId="3BEA79D3" w14:textId="77777777" w:rsidR="008C0B45" w:rsidRPr="009615FD" w:rsidRDefault="008C0B45" w:rsidP="00DB51E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8C0B45" w:rsidRPr="009615FD" w14:paraId="1AB73F37" w14:textId="77777777" w:rsidTr="00403373">
        <w:trPr>
          <w:trHeight w:val="276"/>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01404F8E"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978" w:type="dxa"/>
            <w:tcBorders>
              <w:top w:val="nil"/>
              <w:left w:val="nil"/>
              <w:bottom w:val="single" w:sz="4" w:space="0" w:color="auto"/>
              <w:right w:val="single" w:sz="4" w:space="0" w:color="auto"/>
            </w:tcBorders>
            <w:shd w:val="clear" w:color="auto" w:fill="auto"/>
            <w:noWrap/>
            <w:vAlign w:val="bottom"/>
            <w:hideMark/>
          </w:tcPr>
          <w:p w14:paraId="1B389D6E"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投资组合</w:t>
            </w:r>
          </w:p>
        </w:tc>
        <w:tc>
          <w:tcPr>
            <w:tcW w:w="6659" w:type="dxa"/>
            <w:tcBorders>
              <w:top w:val="nil"/>
              <w:left w:val="nil"/>
              <w:bottom w:val="single" w:sz="4" w:space="0" w:color="auto"/>
              <w:right w:val="single" w:sz="4" w:space="0" w:color="auto"/>
            </w:tcBorders>
            <w:shd w:val="clear" w:color="auto" w:fill="auto"/>
            <w:noWrap/>
            <w:vAlign w:val="bottom"/>
            <w:hideMark/>
          </w:tcPr>
          <w:p w14:paraId="65FC4A32"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展示系统中期权合约关联的投资组合名称</w:t>
            </w:r>
          </w:p>
        </w:tc>
      </w:tr>
      <w:tr w:rsidR="008C0B45" w:rsidRPr="009615FD" w14:paraId="0F31C7C4" w14:textId="77777777" w:rsidTr="00403373">
        <w:trPr>
          <w:trHeight w:val="1660"/>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0300D117"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978" w:type="dxa"/>
            <w:tcBorders>
              <w:top w:val="nil"/>
              <w:left w:val="nil"/>
              <w:bottom w:val="single" w:sz="4" w:space="0" w:color="auto"/>
              <w:right w:val="single" w:sz="4" w:space="0" w:color="auto"/>
            </w:tcBorders>
            <w:shd w:val="clear" w:color="auto" w:fill="auto"/>
            <w:noWrap/>
            <w:vAlign w:val="bottom"/>
            <w:hideMark/>
          </w:tcPr>
          <w:p w14:paraId="516203FF"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金额</w:t>
            </w:r>
          </w:p>
        </w:tc>
        <w:tc>
          <w:tcPr>
            <w:tcW w:w="6659" w:type="dxa"/>
            <w:tcBorders>
              <w:top w:val="nil"/>
              <w:left w:val="nil"/>
              <w:bottom w:val="single" w:sz="4" w:space="0" w:color="auto"/>
              <w:right w:val="single" w:sz="4" w:space="0" w:color="auto"/>
            </w:tcBorders>
            <w:shd w:val="clear" w:color="auto" w:fill="auto"/>
            <w:vAlign w:val="bottom"/>
            <w:hideMark/>
          </w:tcPr>
          <w:p w14:paraId="384020A9" w14:textId="03D9CBA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cash=delta * S</w:t>
            </w:r>
            <w:r w:rsidR="00DE22C4"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E22C4" w:rsidRPr="009615FD">
              <w:rPr>
                <w:rFonts w:ascii="Book Antiqua" w:eastAsia="DengXian" w:hAnsi="Book Antiqua" w:cs="宋体"/>
                <w:color w:val="000000"/>
                <w:kern w:val="0"/>
                <w:sz w:val="22"/>
              </w:rPr>
              <w:t>）</w:t>
            </w:r>
          </w:p>
        </w:tc>
      </w:tr>
      <w:tr w:rsidR="008C0B45" w:rsidRPr="009615FD" w14:paraId="133296C0" w14:textId="77777777" w:rsidTr="00403373">
        <w:trPr>
          <w:trHeight w:val="1106"/>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03C971EA"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978" w:type="dxa"/>
            <w:tcBorders>
              <w:top w:val="nil"/>
              <w:left w:val="nil"/>
              <w:bottom w:val="single" w:sz="4" w:space="0" w:color="auto"/>
              <w:right w:val="single" w:sz="4" w:space="0" w:color="auto"/>
            </w:tcBorders>
            <w:shd w:val="clear" w:color="auto" w:fill="auto"/>
            <w:noWrap/>
            <w:vAlign w:val="bottom"/>
            <w:hideMark/>
          </w:tcPr>
          <w:p w14:paraId="6223CAF7"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金额</w:t>
            </w:r>
          </w:p>
        </w:tc>
        <w:tc>
          <w:tcPr>
            <w:tcW w:w="6659" w:type="dxa"/>
            <w:tcBorders>
              <w:top w:val="nil"/>
              <w:left w:val="nil"/>
              <w:bottom w:val="single" w:sz="4" w:space="0" w:color="auto"/>
              <w:right w:val="single" w:sz="4" w:space="0" w:color="auto"/>
            </w:tcBorders>
            <w:shd w:val="clear" w:color="auto" w:fill="auto"/>
            <w:vAlign w:val="bottom"/>
            <w:hideMark/>
          </w:tcPr>
          <w:p w14:paraId="122E3EF9" w14:textId="5830E761"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cash=gamma * S * S / 100</w:t>
            </w:r>
            <w:r w:rsidR="00DE22C4"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E22C4" w:rsidRPr="009615FD">
              <w:rPr>
                <w:rFonts w:ascii="Book Antiqua" w:eastAsia="DengXian" w:hAnsi="Book Antiqua" w:cs="宋体"/>
                <w:color w:val="000000"/>
                <w:kern w:val="0"/>
                <w:sz w:val="22"/>
              </w:rPr>
              <w:t>）</w:t>
            </w:r>
          </w:p>
        </w:tc>
      </w:tr>
      <w:tr w:rsidR="008C0B45" w:rsidRPr="009615FD" w14:paraId="2CE5EFFE" w14:textId="77777777" w:rsidTr="00403373">
        <w:trPr>
          <w:trHeight w:val="830"/>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16CDF162"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978" w:type="dxa"/>
            <w:tcBorders>
              <w:top w:val="nil"/>
              <w:left w:val="nil"/>
              <w:bottom w:val="single" w:sz="4" w:space="0" w:color="auto"/>
              <w:right w:val="single" w:sz="4" w:space="0" w:color="auto"/>
            </w:tcBorders>
            <w:shd w:val="clear" w:color="auto" w:fill="auto"/>
            <w:noWrap/>
            <w:vAlign w:val="bottom"/>
            <w:hideMark/>
          </w:tcPr>
          <w:p w14:paraId="75B207D4" w14:textId="77777777" w:rsidR="008C0B45" w:rsidRPr="009615FD" w:rsidRDefault="008C0B45" w:rsidP="00DB51EA">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
        </w:tc>
        <w:tc>
          <w:tcPr>
            <w:tcW w:w="6659" w:type="dxa"/>
            <w:tcBorders>
              <w:top w:val="nil"/>
              <w:left w:val="nil"/>
              <w:bottom w:val="single" w:sz="4" w:space="0" w:color="auto"/>
              <w:right w:val="single" w:sz="4" w:space="0" w:color="auto"/>
            </w:tcBorders>
            <w:shd w:val="clear" w:color="auto" w:fill="auto"/>
            <w:vAlign w:val="bottom"/>
            <w:hideMark/>
          </w:tcPr>
          <w:p w14:paraId="49E337F1" w14:textId="370F8227" w:rsidR="008C0B45" w:rsidRPr="009615FD" w:rsidRDefault="008C0B45" w:rsidP="00DB51EA">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 xml:space="preserve"> / 100</w:t>
            </w:r>
            <w:r w:rsidR="00DE22C4"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E22C4" w:rsidRPr="009615FD">
              <w:rPr>
                <w:rFonts w:ascii="Book Antiqua" w:eastAsia="DengXian" w:hAnsi="Book Antiqua" w:cs="宋体"/>
                <w:color w:val="000000"/>
                <w:kern w:val="0"/>
                <w:sz w:val="22"/>
              </w:rPr>
              <w:t>）</w:t>
            </w:r>
          </w:p>
        </w:tc>
      </w:tr>
      <w:tr w:rsidR="008C0B45" w:rsidRPr="009615FD" w14:paraId="56FA8288" w14:textId="77777777" w:rsidTr="00403373">
        <w:trPr>
          <w:trHeight w:val="1383"/>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0C34BC24"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978" w:type="dxa"/>
            <w:tcBorders>
              <w:top w:val="nil"/>
              <w:left w:val="nil"/>
              <w:bottom w:val="single" w:sz="4" w:space="0" w:color="auto"/>
              <w:right w:val="single" w:sz="4" w:space="0" w:color="auto"/>
            </w:tcBorders>
            <w:shd w:val="clear" w:color="auto" w:fill="auto"/>
            <w:noWrap/>
            <w:vAlign w:val="bottom"/>
            <w:hideMark/>
          </w:tcPr>
          <w:p w14:paraId="5E2274E3"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p>
        </w:tc>
        <w:tc>
          <w:tcPr>
            <w:tcW w:w="6659" w:type="dxa"/>
            <w:tcBorders>
              <w:top w:val="nil"/>
              <w:left w:val="nil"/>
              <w:bottom w:val="single" w:sz="4" w:space="0" w:color="auto"/>
              <w:right w:val="single" w:sz="4" w:space="0" w:color="auto"/>
            </w:tcBorders>
            <w:shd w:val="clear" w:color="auto" w:fill="auto"/>
            <w:vAlign w:val="bottom"/>
            <w:hideMark/>
          </w:tcPr>
          <w:p w14:paraId="6AEB1110" w14:textId="637EF97E"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r w:rsidRPr="009615FD">
              <w:rPr>
                <w:rFonts w:ascii="Book Antiqua" w:eastAsia="DengXian" w:hAnsi="Book Antiqua" w:cs="宋体"/>
                <w:color w:val="000000"/>
                <w:kern w:val="0"/>
                <w:sz w:val="22"/>
              </w:rPr>
              <w:t xml:space="preserve">=theta / 365 </w:t>
            </w:r>
            <w:r w:rsidRPr="009615FD">
              <w:rPr>
                <w:rFonts w:ascii="Book Antiqua" w:eastAsia="DengXian" w:hAnsi="Book Antiqua" w:cs="宋体"/>
                <w:color w:val="000000"/>
                <w:kern w:val="0"/>
                <w:sz w:val="22"/>
              </w:rPr>
              <w:t>（一年</w:t>
            </w:r>
            <w:r w:rsidRPr="009615FD">
              <w:rPr>
                <w:rFonts w:ascii="Book Antiqua" w:eastAsia="DengXian" w:hAnsi="Book Antiqua" w:cs="宋体"/>
                <w:color w:val="000000"/>
                <w:kern w:val="0"/>
                <w:sz w:val="22"/>
              </w:rPr>
              <w:t>365</w:t>
            </w:r>
            <w:r w:rsidRPr="009615FD">
              <w:rPr>
                <w:rFonts w:ascii="Book Antiqua" w:eastAsia="DengXian" w:hAnsi="Book Antiqua" w:cs="宋体"/>
                <w:color w:val="000000"/>
                <w:kern w:val="0"/>
                <w:sz w:val="22"/>
              </w:rPr>
              <w:t>天）</w:t>
            </w:r>
            <w:r w:rsidR="00DE22C4"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E22C4" w:rsidRPr="009615FD">
              <w:rPr>
                <w:rFonts w:ascii="Book Antiqua" w:eastAsia="DengXian" w:hAnsi="Book Antiqua" w:cs="宋体"/>
                <w:color w:val="000000"/>
                <w:kern w:val="0"/>
                <w:sz w:val="22"/>
              </w:rPr>
              <w:t>）</w:t>
            </w:r>
          </w:p>
        </w:tc>
      </w:tr>
      <w:tr w:rsidR="008C0B45" w:rsidRPr="009615FD" w14:paraId="07A02BFE" w14:textId="77777777" w:rsidTr="00403373">
        <w:trPr>
          <w:trHeight w:val="830"/>
        </w:trPr>
        <w:tc>
          <w:tcPr>
            <w:tcW w:w="1027" w:type="dxa"/>
            <w:tcBorders>
              <w:top w:val="nil"/>
              <w:left w:val="single" w:sz="4" w:space="0" w:color="auto"/>
              <w:bottom w:val="single" w:sz="4" w:space="0" w:color="auto"/>
              <w:right w:val="single" w:sz="4" w:space="0" w:color="auto"/>
            </w:tcBorders>
            <w:shd w:val="clear" w:color="auto" w:fill="auto"/>
            <w:noWrap/>
            <w:vAlign w:val="bottom"/>
            <w:hideMark/>
          </w:tcPr>
          <w:p w14:paraId="636E6EA6" w14:textId="77777777" w:rsidR="008C0B45" w:rsidRPr="009615FD" w:rsidRDefault="008C0B45" w:rsidP="00DB51E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6</w:t>
            </w:r>
          </w:p>
        </w:tc>
        <w:tc>
          <w:tcPr>
            <w:tcW w:w="1978" w:type="dxa"/>
            <w:tcBorders>
              <w:top w:val="nil"/>
              <w:left w:val="nil"/>
              <w:bottom w:val="single" w:sz="4" w:space="0" w:color="auto"/>
              <w:right w:val="single" w:sz="4" w:space="0" w:color="auto"/>
            </w:tcBorders>
            <w:shd w:val="clear" w:color="auto" w:fill="auto"/>
            <w:noWrap/>
            <w:vAlign w:val="bottom"/>
            <w:hideMark/>
          </w:tcPr>
          <w:p w14:paraId="1E97CEF1" w14:textId="77777777"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rho/1%</w:t>
            </w:r>
          </w:p>
        </w:tc>
        <w:tc>
          <w:tcPr>
            <w:tcW w:w="6659" w:type="dxa"/>
            <w:tcBorders>
              <w:top w:val="nil"/>
              <w:left w:val="nil"/>
              <w:bottom w:val="single" w:sz="4" w:space="0" w:color="auto"/>
              <w:right w:val="single" w:sz="4" w:space="0" w:color="auto"/>
            </w:tcBorders>
            <w:shd w:val="clear" w:color="auto" w:fill="auto"/>
            <w:vAlign w:val="bottom"/>
            <w:hideMark/>
          </w:tcPr>
          <w:p w14:paraId="40EAB7F6" w14:textId="504F990F" w:rsidR="008C0B45" w:rsidRPr="009615FD" w:rsidRDefault="008C0B45" w:rsidP="00DB51E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rho/1%=rho / 100 </w:t>
            </w:r>
            <w:r w:rsidRPr="009615FD">
              <w:rPr>
                <w:rFonts w:ascii="Book Antiqua" w:eastAsia="DengXian" w:hAnsi="Book Antiqua" w:cs="宋体"/>
                <w:color w:val="000000"/>
                <w:kern w:val="0"/>
                <w:sz w:val="22"/>
              </w:rPr>
              <w:t>（利率变化</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w:t>
            </w:r>
            <w:r w:rsidR="00DE22C4"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E22C4" w:rsidRPr="009615FD">
              <w:rPr>
                <w:rFonts w:ascii="Book Antiqua" w:eastAsia="DengXian" w:hAnsi="Book Antiqua" w:cs="宋体"/>
                <w:color w:val="000000"/>
                <w:kern w:val="0"/>
                <w:sz w:val="22"/>
              </w:rPr>
              <w:t>）</w:t>
            </w:r>
          </w:p>
        </w:tc>
      </w:tr>
    </w:tbl>
    <w:p w14:paraId="26C457A9" w14:textId="77777777" w:rsidR="008C0B45" w:rsidRPr="009615FD" w:rsidRDefault="008C0B45" w:rsidP="008C0B45">
      <w:pPr>
        <w:rPr>
          <w:rFonts w:ascii="Book Antiqua" w:hAnsi="Book Antiqua"/>
          <w:b/>
        </w:rPr>
      </w:pPr>
    </w:p>
    <w:p w14:paraId="7348F2B4" w14:textId="77777777" w:rsidR="008C0B45" w:rsidRPr="009615FD" w:rsidRDefault="008C0B45" w:rsidP="00403373">
      <w:pPr>
        <w:rPr>
          <w:rFonts w:ascii="Book Antiqua" w:hAnsi="Book Antiqua"/>
        </w:rPr>
      </w:pPr>
    </w:p>
    <w:p w14:paraId="67DE138D" w14:textId="07F3E9F8" w:rsidR="00447584" w:rsidRPr="009615FD" w:rsidRDefault="00447584" w:rsidP="000575F2">
      <w:pPr>
        <w:pStyle w:val="1"/>
        <w:numPr>
          <w:ilvl w:val="0"/>
          <w:numId w:val="7"/>
        </w:numPr>
        <w:rPr>
          <w:rFonts w:ascii="Book Antiqua" w:hAnsi="Book Antiqua"/>
        </w:rPr>
      </w:pPr>
      <w:bookmarkStart w:id="119" w:name="_Toc8158153"/>
      <w:r w:rsidRPr="009615FD">
        <w:rPr>
          <w:rFonts w:ascii="Book Antiqua" w:hAnsi="Book Antiqua"/>
        </w:rPr>
        <w:t>报告</w:t>
      </w:r>
      <w:bookmarkEnd w:id="119"/>
    </w:p>
    <w:p w14:paraId="3363814C" w14:textId="2EA20B16" w:rsidR="0079613F" w:rsidRPr="009615FD" w:rsidRDefault="0079613F" w:rsidP="0079613F">
      <w:pPr>
        <w:rPr>
          <w:rFonts w:ascii="Book Antiqua" w:hAnsi="Book Antiqua"/>
        </w:rPr>
      </w:pPr>
      <w:r w:rsidRPr="009615FD">
        <w:rPr>
          <w:rFonts w:ascii="Book Antiqua" w:hAnsi="Book Antiqua"/>
        </w:rPr>
        <w:t>在所有的报告查看过程中，通过选择的报告名称来确定波动率的选择以及选择，报告会根据不同的波动率进行计算，并跑出报告，如图</w:t>
      </w:r>
      <w:r w:rsidRPr="009615FD">
        <w:rPr>
          <w:rFonts w:ascii="Book Antiqua" w:hAnsi="Book Antiqua"/>
        </w:rPr>
        <w:t>7</w:t>
      </w:r>
      <w:r w:rsidRPr="009615FD">
        <w:rPr>
          <w:rFonts w:ascii="Book Antiqua" w:hAnsi="Book Antiqua"/>
        </w:rPr>
        <w:t>所示</w:t>
      </w:r>
    </w:p>
    <w:p w14:paraId="19900C2F" w14:textId="77F3C9CD" w:rsidR="0079613F" w:rsidRPr="009615FD" w:rsidRDefault="0079613F" w:rsidP="0079613F">
      <w:pPr>
        <w:rPr>
          <w:rFonts w:ascii="Book Antiqua" w:hAnsi="Book Antiqua"/>
        </w:rPr>
      </w:pPr>
      <w:r w:rsidRPr="009615FD">
        <w:rPr>
          <w:rFonts w:ascii="Book Antiqua" w:hAnsi="Book Antiqua"/>
          <w:noProof/>
        </w:rPr>
        <w:drawing>
          <wp:inline distT="0" distB="0" distL="0" distR="0" wp14:anchorId="3D619A4F" wp14:editId="17822C8D">
            <wp:extent cx="5274310" cy="28702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70200"/>
                    </a:xfrm>
                    <a:prstGeom prst="rect">
                      <a:avLst/>
                    </a:prstGeom>
                  </pic:spPr>
                </pic:pic>
              </a:graphicData>
            </a:graphic>
          </wp:inline>
        </w:drawing>
      </w:r>
    </w:p>
    <w:p w14:paraId="5E91C098" w14:textId="0A01E9FB" w:rsidR="0079613F" w:rsidRPr="009615FD" w:rsidRDefault="0079613F"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7</w:t>
      </w:r>
    </w:p>
    <w:p w14:paraId="3CC1ABDA" w14:textId="77777777" w:rsidR="00DC7B38" w:rsidRPr="009615FD" w:rsidRDefault="00DC7B38" w:rsidP="00DC7B38">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120" w:name="_Toc5634085"/>
      <w:bookmarkStart w:id="121" w:name="_Toc6347082"/>
      <w:bookmarkStart w:id="122" w:name="_Toc6416899"/>
      <w:bookmarkStart w:id="123" w:name="_Toc7977109"/>
      <w:bookmarkStart w:id="124" w:name="_Toc8158154"/>
      <w:bookmarkEnd w:id="120"/>
      <w:bookmarkEnd w:id="121"/>
      <w:bookmarkEnd w:id="122"/>
      <w:bookmarkEnd w:id="123"/>
      <w:bookmarkEnd w:id="124"/>
    </w:p>
    <w:p w14:paraId="499F3C5B" w14:textId="17B04CD8" w:rsidR="00DC7B38" w:rsidRPr="009615FD" w:rsidRDefault="006F456E" w:rsidP="00DC7B38">
      <w:pPr>
        <w:pStyle w:val="2"/>
        <w:numPr>
          <w:ilvl w:val="1"/>
          <w:numId w:val="13"/>
        </w:numPr>
        <w:rPr>
          <w:rFonts w:ascii="Book Antiqua" w:hAnsi="Book Antiqua"/>
        </w:rPr>
      </w:pPr>
      <w:bookmarkStart w:id="125" w:name="_Toc8158155"/>
      <w:r w:rsidRPr="009615FD">
        <w:rPr>
          <w:rFonts w:ascii="Book Antiqua" w:hAnsi="Book Antiqua"/>
        </w:rPr>
        <w:t>标的物情景分析</w:t>
      </w:r>
      <w:bookmarkEnd w:id="125"/>
    </w:p>
    <w:p w14:paraId="5CE5D35A" w14:textId="77777777" w:rsidR="00D01A58" w:rsidRPr="009615FD" w:rsidRDefault="00D01A58" w:rsidP="00D01A58">
      <w:pPr>
        <w:spacing w:line="360" w:lineRule="auto"/>
        <w:rPr>
          <w:rFonts w:ascii="Book Antiqua" w:hAnsi="Book Antiqua"/>
          <w:b/>
        </w:rPr>
      </w:pPr>
      <w:r w:rsidRPr="009615FD">
        <w:rPr>
          <w:rFonts w:ascii="Book Antiqua" w:hAnsi="Book Antiqua"/>
          <w:b/>
          <w:highlight w:val="lightGray"/>
        </w:rPr>
        <w:t>功能介绍</w:t>
      </w:r>
    </w:p>
    <w:p w14:paraId="602D7DE1" w14:textId="3EED2EF2" w:rsidR="00866EAC" w:rsidRPr="009615FD" w:rsidRDefault="00D01A58" w:rsidP="00403373">
      <w:pPr>
        <w:rPr>
          <w:rFonts w:ascii="Book Antiqua" w:hAnsi="Book Antiqua"/>
        </w:rPr>
      </w:pPr>
      <w:r w:rsidRPr="009615FD">
        <w:rPr>
          <w:rFonts w:ascii="Book Antiqua" w:hAnsi="Book Antiqua"/>
        </w:rPr>
        <w:tab/>
      </w:r>
      <w:r w:rsidRPr="009615FD">
        <w:rPr>
          <w:rFonts w:ascii="Book Antiqua" w:hAnsi="Book Antiqua"/>
        </w:rPr>
        <w:t>通过【标的物情景分析】界面，客户可进行查看系统中，期权的持仓针对于标的物的</w:t>
      </w:r>
      <w:r w:rsidR="00D511D1" w:rsidRPr="009615FD">
        <w:rPr>
          <w:rFonts w:ascii="Book Antiqua" w:hAnsi="Book Antiqua"/>
        </w:rPr>
        <w:t>价格</w:t>
      </w:r>
      <w:r w:rsidRPr="009615FD">
        <w:rPr>
          <w:rFonts w:ascii="Book Antiqua" w:hAnsi="Book Antiqua"/>
        </w:rPr>
        <w:t>变动，会产生的风险值</w:t>
      </w:r>
      <w:r w:rsidR="00866EAC" w:rsidRPr="009615FD">
        <w:rPr>
          <w:rFonts w:ascii="Book Antiqua" w:hAnsi="Book Antiqua"/>
        </w:rPr>
        <w:t>，在指定的</w:t>
      </w:r>
      <w:r w:rsidR="00866EAC" w:rsidRPr="009615FD">
        <w:rPr>
          <w:rFonts w:ascii="Book Antiqua" w:hAnsi="Book Antiqua"/>
        </w:rPr>
        <w:t>book</w:t>
      </w:r>
      <w:r w:rsidR="00866EAC" w:rsidRPr="009615FD">
        <w:rPr>
          <w:rFonts w:ascii="Book Antiqua" w:hAnsi="Book Antiqua"/>
        </w:rPr>
        <w:t>中，找到标的合约为指定的</w:t>
      </w:r>
      <w:r w:rsidR="00866EAC" w:rsidRPr="009615FD">
        <w:rPr>
          <w:rFonts w:ascii="Book Antiqua" w:hAnsi="Book Antiqua"/>
        </w:rPr>
        <w:t>underlying</w:t>
      </w:r>
      <w:r w:rsidR="00866EAC" w:rsidRPr="009615FD">
        <w:rPr>
          <w:rFonts w:ascii="Book Antiqua" w:hAnsi="Book Antiqua"/>
        </w:rPr>
        <w:t>的合约头寸，称为目标头寸。根据选定标的价格变化的不同情景（用户在前</w:t>
      </w:r>
      <w:r w:rsidR="00D511D1" w:rsidRPr="009615FD">
        <w:rPr>
          <w:rFonts w:ascii="Book Antiqua" w:hAnsi="Book Antiqua"/>
        </w:rPr>
        <w:t>端</w:t>
      </w:r>
      <w:r w:rsidR="00866EAC" w:rsidRPr="009615FD">
        <w:rPr>
          <w:rFonts w:ascii="Book Antiqua" w:hAnsi="Book Antiqua"/>
        </w:rPr>
        <w:t>设定初始值，最小步长，步数，定义出</w:t>
      </w:r>
      <w:r w:rsidR="00866EAC" w:rsidRPr="009615FD">
        <w:rPr>
          <w:rFonts w:ascii="Book Antiqua" w:hAnsi="Book Antiqua"/>
        </w:rPr>
        <w:t>n</w:t>
      </w:r>
      <w:r w:rsidR="00866EAC" w:rsidRPr="009615FD">
        <w:rPr>
          <w:rFonts w:ascii="Book Antiqua" w:hAnsi="Book Antiqua"/>
        </w:rPr>
        <w:t>个情景）。计算在不同情景下，目标头寸（含对冲标的头寸）的最新观测内容。界面上，每一列代表一个场景。第一行会标识出是哪个情景。</w:t>
      </w:r>
    </w:p>
    <w:p w14:paraId="77EA0ACB" w14:textId="16268E4B" w:rsidR="00D01A58" w:rsidRPr="009615FD" w:rsidRDefault="00D01A58" w:rsidP="00D01A58">
      <w:pPr>
        <w:rPr>
          <w:rFonts w:ascii="Book Antiqua" w:hAnsi="Book Antiqua"/>
        </w:rPr>
      </w:pPr>
      <w:r w:rsidRPr="009615FD">
        <w:rPr>
          <w:rFonts w:ascii="Book Antiqua" w:hAnsi="Book Antiqua"/>
        </w:rPr>
        <w:t>。</w:t>
      </w:r>
    </w:p>
    <w:p w14:paraId="68AD0B8C" w14:textId="77777777" w:rsidR="00D01A58" w:rsidRPr="009615FD" w:rsidRDefault="00D01A58" w:rsidP="00D01A58">
      <w:pPr>
        <w:rPr>
          <w:rFonts w:ascii="Book Antiqua" w:hAnsi="Book Antiqua"/>
          <w:b/>
        </w:rPr>
      </w:pPr>
      <w:r w:rsidRPr="009615FD">
        <w:rPr>
          <w:rFonts w:ascii="Book Antiqua" w:hAnsi="Book Antiqua"/>
          <w:b/>
          <w:highlight w:val="lightGray"/>
        </w:rPr>
        <w:t>操作说明</w:t>
      </w:r>
    </w:p>
    <w:p w14:paraId="289D406A" w14:textId="141EF44C" w:rsidR="00D01A58" w:rsidRPr="009615FD" w:rsidRDefault="00D01A58" w:rsidP="00D01A58">
      <w:pPr>
        <w:pStyle w:val="3"/>
        <w:numPr>
          <w:ilvl w:val="2"/>
          <w:numId w:val="13"/>
        </w:numPr>
        <w:rPr>
          <w:rFonts w:ascii="Book Antiqua" w:hAnsi="Book Antiqua"/>
        </w:rPr>
      </w:pPr>
      <w:bookmarkStart w:id="126" w:name="_Toc8158156"/>
      <w:r w:rsidRPr="009615FD">
        <w:rPr>
          <w:rFonts w:ascii="Book Antiqua" w:hAnsi="Book Antiqua"/>
        </w:rPr>
        <w:lastRenderedPageBreak/>
        <w:t>标的物情景分析报告查看</w:t>
      </w:r>
      <w:bookmarkEnd w:id="126"/>
    </w:p>
    <w:p w14:paraId="028ED4DD" w14:textId="469EA11C" w:rsidR="00087129" w:rsidRPr="009615FD" w:rsidRDefault="00087129" w:rsidP="00087129">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【标的物情景分析】界面</w:t>
      </w:r>
      <w:r w:rsidR="00095267" w:rsidRPr="009615FD">
        <w:rPr>
          <w:rFonts w:ascii="Book Antiqua" w:hAnsi="Book Antiqua"/>
        </w:rPr>
        <w:t>上，</w:t>
      </w:r>
      <w:r w:rsidR="00890373" w:rsidRPr="009615FD">
        <w:rPr>
          <w:rFonts w:ascii="Book Antiqua" w:hAnsi="Book Antiqua"/>
        </w:rPr>
        <w:t>如图</w:t>
      </w:r>
      <w:r w:rsidR="00890373" w:rsidRPr="009615FD">
        <w:rPr>
          <w:rFonts w:ascii="Book Antiqua" w:hAnsi="Book Antiqua"/>
        </w:rPr>
        <w:t>7-1-1</w:t>
      </w:r>
      <w:r w:rsidR="00890373" w:rsidRPr="009615FD">
        <w:rPr>
          <w:rFonts w:ascii="Book Antiqua" w:hAnsi="Book Antiqua"/>
        </w:rPr>
        <w:t>所示，</w:t>
      </w:r>
      <w:r w:rsidR="00095267" w:rsidRPr="009615FD">
        <w:rPr>
          <w:rFonts w:ascii="Book Antiqua" w:hAnsi="Book Antiqua"/>
        </w:rPr>
        <w:t>根据</w:t>
      </w:r>
      <w:r w:rsidR="00890373" w:rsidRPr="009615FD">
        <w:rPr>
          <w:rFonts w:ascii="Book Antiqua" w:hAnsi="Book Antiqua"/>
        </w:rPr>
        <w:t>界面上方</w:t>
      </w:r>
      <w:r w:rsidR="00095267" w:rsidRPr="009615FD">
        <w:rPr>
          <w:rFonts w:ascii="Book Antiqua" w:hAnsi="Book Antiqua"/>
        </w:rPr>
        <w:t>选择的条件，</w:t>
      </w:r>
      <w:r w:rsidR="00890373" w:rsidRPr="009615FD">
        <w:rPr>
          <w:rFonts w:ascii="Book Antiqua" w:hAnsi="Book Antiqua"/>
        </w:rPr>
        <w:t>点击右侧的</w:t>
      </w:r>
      <w:r w:rsidR="00890373" w:rsidRPr="009615FD">
        <w:rPr>
          <w:rFonts w:ascii="Book Antiqua" w:hAnsi="Book Antiqua"/>
          <w:bdr w:val="single" w:sz="4" w:space="0" w:color="auto"/>
          <w:shd w:val="pct15" w:color="auto" w:fill="FFFFFF"/>
        </w:rPr>
        <w:t>分析</w:t>
      </w:r>
      <w:r w:rsidR="00890373" w:rsidRPr="009615FD">
        <w:rPr>
          <w:rFonts w:ascii="Book Antiqua" w:hAnsi="Book Antiqua"/>
        </w:rPr>
        <w:t>按钮，即可产生标的物情景分析报告，展示在标的物各个价格维度下的风险值。</w:t>
      </w:r>
    </w:p>
    <w:p w14:paraId="2DC7FFFD" w14:textId="4E977860" w:rsidR="00D01A58" w:rsidRPr="009615FD" w:rsidRDefault="00D01A58" w:rsidP="00C0660F">
      <w:pPr>
        <w:rPr>
          <w:rFonts w:ascii="Book Antiqua" w:hAnsi="Book Antiqua"/>
        </w:rPr>
      </w:pPr>
      <w:r w:rsidRPr="009615FD">
        <w:rPr>
          <w:rFonts w:ascii="Book Antiqua" w:hAnsi="Book Antiqua"/>
          <w:noProof/>
        </w:rPr>
        <w:drawing>
          <wp:inline distT="0" distB="0" distL="0" distR="0" wp14:anchorId="6460D44E" wp14:editId="7D000370">
            <wp:extent cx="5274310" cy="2831465"/>
            <wp:effectExtent l="0" t="0" r="2540" b="698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31465"/>
                    </a:xfrm>
                    <a:prstGeom prst="rect">
                      <a:avLst/>
                    </a:prstGeom>
                  </pic:spPr>
                </pic:pic>
              </a:graphicData>
            </a:graphic>
          </wp:inline>
        </w:drawing>
      </w:r>
    </w:p>
    <w:p w14:paraId="23F1E679" w14:textId="1ACECFEF" w:rsidR="00890373" w:rsidRPr="009615FD" w:rsidRDefault="00890373" w:rsidP="00890373">
      <w:pPr>
        <w:jc w:val="center"/>
        <w:rPr>
          <w:rFonts w:ascii="Book Antiqua" w:hAnsi="Book Antiqua"/>
        </w:rPr>
      </w:pPr>
      <w:r w:rsidRPr="009615FD">
        <w:rPr>
          <w:rFonts w:ascii="Book Antiqua" w:hAnsi="Book Antiqua"/>
        </w:rPr>
        <w:t>图</w:t>
      </w:r>
      <w:r w:rsidRPr="009615FD">
        <w:rPr>
          <w:rFonts w:ascii="Book Antiqua" w:hAnsi="Book Antiqua"/>
        </w:rPr>
        <w:t xml:space="preserve"> 7-1-1</w:t>
      </w:r>
    </w:p>
    <w:p w14:paraId="0B0BD5F3" w14:textId="3C4232A9" w:rsidR="00890373" w:rsidRPr="009615FD" w:rsidRDefault="00890373" w:rsidP="00890373">
      <w:pPr>
        <w:rPr>
          <w:rFonts w:ascii="Book Antiqua" w:hAnsi="Book Antiqua"/>
          <w:b/>
        </w:rPr>
      </w:pPr>
      <w:r w:rsidRPr="009615FD">
        <w:rPr>
          <w:rFonts w:ascii="Book Antiqua" w:hAnsi="Book Antiqua"/>
          <w:b/>
        </w:rPr>
        <w:t>条件说明：</w:t>
      </w:r>
    </w:p>
    <w:p w14:paraId="529E62FF" w14:textId="77F08125" w:rsidR="00890373" w:rsidRPr="009615FD" w:rsidRDefault="00890373" w:rsidP="00890373">
      <w:pPr>
        <w:rPr>
          <w:rFonts w:ascii="Book Antiqua" w:hAnsi="Book Antiqua"/>
        </w:rPr>
      </w:pPr>
      <w:r w:rsidRPr="009615FD">
        <w:rPr>
          <w:rFonts w:ascii="Book Antiqua" w:hAnsi="Book Antiqua"/>
          <w:u w:val="single"/>
          <w:shd w:val="pct15" w:color="auto" w:fill="FFFFFF"/>
        </w:rPr>
        <w:t>交易簿</w:t>
      </w:r>
      <w:r w:rsidRPr="009615FD">
        <w:rPr>
          <w:rFonts w:ascii="Book Antiqua" w:hAnsi="Book Antiqua"/>
        </w:rPr>
        <w:t>：必选，所需查看的情景分析的标的物所在的交易簿；</w:t>
      </w:r>
    </w:p>
    <w:p w14:paraId="60976545" w14:textId="4D7DF2DB" w:rsidR="00890373" w:rsidRPr="009615FD" w:rsidRDefault="00890373" w:rsidP="00890373">
      <w:pPr>
        <w:rPr>
          <w:rFonts w:ascii="Book Antiqua" w:hAnsi="Book Antiqua"/>
        </w:rPr>
      </w:pPr>
      <w:r w:rsidRPr="009615FD">
        <w:rPr>
          <w:rFonts w:ascii="Book Antiqua" w:hAnsi="Book Antiqua"/>
          <w:u w:val="single"/>
          <w:shd w:val="pct15" w:color="auto" w:fill="FFFFFF"/>
        </w:rPr>
        <w:t>标的物</w:t>
      </w:r>
      <w:r w:rsidRPr="009615FD">
        <w:rPr>
          <w:rFonts w:ascii="Book Antiqua" w:hAnsi="Book Antiqua"/>
        </w:rPr>
        <w:t>：可多选</w:t>
      </w:r>
      <w:r w:rsidR="003C0C25" w:rsidRPr="009615FD">
        <w:rPr>
          <w:rFonts w:ascii="Book Antiqua" w:hAnsi="Book Antiqua"/>
        </w:rPr>
        <w:t>或不选。</w:t>
      </w:r>
      <w:r w:rsidRPr="009615FD">
        <w:rPr>
          <w:rFonts w:ascii="Book Antiqua" w:hAnsi="Book Antiqua"/>
        </w:rPr>
        <w:t>所需进行情景分析的标的物代码</w:t>
      </w:r>
      <w:r w:rsidR="003C0C25" w:rsidRPr="009615FD">
        <w:rPr>
          <w:rFonts w:ascii="Book Antiqua" w:hAnsi="Book Antiqua"/>
        </w:rPr>
        <w:t>。若不选，则对该交易簿所有标的物进行情景分析，否则仅对选择标的物进行分析</w:t>
      </w:r>
      <w:r w:rsidRPr="009615FD">
        <w:rPr>
          <w:rFonts w:ascii="Book Antiqua" w:hAnsi="Book Antiqua"/>
        </w:rPr>
        <w:t>；</w:t>
      </w:r>
    </w:p>
    <w:p w14:paraId="1BC3E81A" w14:textId="23E080DE" w:rsidR="00890373" w:rsidRPr="009615FD" w:rsidRDefault="00890373" w:rsidP="00890373">
      <w:pPr>
        <w:rPr>
          <w:rFonts w:ascii="Book Antiqua" w:hAnsi="Book Antiqua"/>
        </w:rPr>
      </w:pPr>
      <w:r w:rsidRPr="009615FD">
        <w:rPr>
          <w:rFonts w:ascii="Book Antiqua" w:hAnsi="Book Antiqua"/>
          <w:u w:val="single"/>
          <w:shd w:val="pct15" w:color="auto" w:fill="FFFFFF"/>
        </w:rPr>
        <w:t>价格范围</w:t>
      </w:r>
      <w:r w:rsidRPr="009615FD">
        <w:rPr>
          <w:rFonts w:ascii="Book Antiqua" w:hAnsi="Book Antiqua"/>
        </w:rPr>
        <w:t>：必选，标的物价格变动的</w:t>
      </w:r>
      <w:r w:rsidR="003C0C25" w:rsidRPr="009615FD">
        <w:rPr>
          <w:rFonts w:ascii="Book Antiqua" w:hAnsi="Book Antiqua"/>
        </w:rPr>
        <w:t>百分比</w:t>
      </w:r>
      <w:r w:rsidRPr="009615FD">
        <w:rPr>
          <w:rFonts w:ascii="Book Antiqua" w:hAnsi="Book Antiqua"/>
        </w:rPr>
        <w:t>区间范围；</w:t>
      </w:r>
    </w:p>
    <w:p w14:paraId="2AC76AFC" w14:textId="73DA9073" w:rsidR="00890373" w:rsidRPr="009615FD" w:rsidRDefault="00890373" w:rsidP="00890373">
      <w:pPr>
        <w:rPr>
          <w:rFonts w:ascii="Book Antiqua" w:hAnsi="Book Antiqua"/>
        </w:rPr>
      </w:pPr>
      <w:r w:rsidRPr="009615FD">
        <w:rPr>
          <w:rFonts w:ascii="Book Antiqua" w:hAnsi="Book Antiqua"/>
          <w:u w:val="single"/>
          <w:shd w:val="pct15" w:color="auto" w:fill="FFFFFF"/>
        </w:rPr>
        <w:t>情景个数</w:t>
      </w:r>
      <w:r w:rsidRPr="009615FD">
        <w:rPr>
          <w:rFonts w:ascii="Book Antiqua" w:hAnsi="Book Antiqua"/>
        </w:rPr>
        <w:t>：必选，</w:t>
      </w:r>
      <w:r w:rsidR="00951417" w:rsidRPr="009615FD">
        <w:rPr>
          <w:rFonts w:ascii="Book Antiqua" w:hAnsi="Book Antiqua"/>
        </w:rPr>
        <w:t>所需查看</w:t>
      </w:r>
      <w:r w:rsidRPr="009615FD">
        <w:rPr>
          <w:rFonts w:ascii="Book Antiqua" w:hAnsi="Book Antiqua"/>
        </w:rPr>
        <w:t>标的物</w:t>
      </w:r>
      <w:r w:rsidR="00951417" w:rsidRPr="009615FD">
        <w:rPr>
          <w:rFonts w:ascii="Book Antiqua" w:hAnsi="Book Antiqua"/>
        </w:rPr>
        <w:t>在区间范围内的</w:t>
      </w:r>
      <w:r w:rsidR="003C0C25" w:rsidRPr="009615FD">
        <w:rPr>
          <w:rFonts w:ascii="Book Antiqua" w:hAnsi="Book Antiqua"/>
        </w:rPr>
        <w:t>情景个数，含最低和最高</w:t>
      </w:r>
      <w:r w:rsidR="00866EAC" w:rsidRPr="009615FD">
        <w:rPr>
          <w:rFonts w:ascii="Book Antiqua" w:hAnsi="Book Antiqua"/>
        </w:rPr>
        <w:t>，</w:t>
      </w:r>
      <w:r w:rsidR="00866EAC" w:rsidRPr="009615FD">
        <w:rPr>
          <w:rFonts w:ascii="Book Antiqua" w:hAnsi="Book Antiqua"/>
        </w:rPr>
        <w:t>variable</w:t>
      </w:r>
      <w:r w:rsidR="00866EAC" w:rsidRPr="009615FD">
        <w:rPr>
          <w:rFonts w:ascii="Book Antiqua" w:hAnsi="Book Antiqua"/>
        </w:rPr>
        <w:t>变化后，导致的新的</w:t>
      </w:r>
      <w:r w:rsidR="00866EAC" w:rsidRPr="009615FD">
        <w:rPr>
          <w:rFonts w:ascii="Book Antiqua" w:hAnsi="Book Antiqua"/>
        </w:rPr>
        <w:t>underlying spot</w:t>
      </w:r>
      <w:r w:rsidR="00866EAC" w:rsidRPr="009615FD">
        <w:rPr>
          <w:rFonts w:ascii="Book Antiqua" w:hAnsi="Book Antiqua"/>
        </w:rPr>
        <w:t>，或者是新的各个合约</w:t>
      </w:r>
      <w:r w:rsidR="00866EAC" w:rsidRPr="009615FD">
        <w:rPr>
          <w:rFonts w:ascii="Book Antiqua" w:hAnsi="Book Antiqua"/>
        </w:rPr>
        <w:t>own iv</w:t>
      </w:r>
      <w:r w:rsidR="00866EAC" w:rsidRPr="009615FD">
        <w:rPr>
          <w:rFonts w:ascii="Book Antiqua" w:hAnsi="Book Antiqua"/>
        </w:rPr>
        <w:t>。这种变化，称之为一种情景</w:t>
      </w:r>
      <w:r w:rsidR="00951417" w:rsidRPr="009615FD">
        <w:rPr>
          <w:rFonts w:ascii="Book Antiqua" w:hAnsi="Book Antiqua"/>
        </w:rPr>
        <w:t>；</w:t>
      </w:r>
    </w:p>
    <w:p w14:paraId="3DF6D15D" w14:textId="107C4A40" w:rsidR="00E8725D" w:rsidRPr="009615FD" w:rsidRDefault="00E8725D" w:rsidP="00890373">
      <w:pPr>
        <w:rPr>
          <w:rFonts w:ascii="Book Antiqua" w:hAnsi="Book Antiqua"/>
          <w:b/>
        </w:rPr>
      </w:pPr>
      <w:r w:rsidRPr="009615FD">
        <w:rPr>
          <w:rFonts w:ascii="Book Antiqua" w:hAnsi="Book Antiqua"/>
          <w:b/>
        </w:rPr>
        <w:t>字段说明：</w:t>
      </w:r>
    </w:p>
    <w:tbl>
      <w:tblPr>
        <w:tblW w:w="10160" w:type="dxa"/>
        <w:tblLook w:val="04A0" w:firstRow="1" w:lastRow="0" w:firstColumn="1" w:lastColumn="0" w:noHBand="0" w:noVBand="1"/>
      </w:tblPr>
      <w:tblGrid>
        <w:gridCol w:w="1080"/>
        <w:gridCol w:w="2080"/>
        <w:gridCol w:w="7000"/>
      </w:tblGrid>
      <w:tr w:rsidR="00E8725D" w:rsidRPr="009615FD" w14:paraId="422B3E07" w14:textId="77777777" w:rsidTr="002F2957">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0AAE56E" w14:textId="77777777" w:rsidR="00E8725D" w:rsidRPr="009615FD" w:rsidRDefault="00E8725D" w:rsidP="00E8725D">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080" w:type="dxa"/>
            <w:tcBorders>
              <w:top w:val="single" w:sz="4" w:space="0" w:color="auto"/>
              <w:left w:val="nil"/>
              <w:bottom w:val="single" w:sz="4" w:space="0" w:color="auto"/>
              <w:right w:val="single" w:sz="4" w:space="0" w:color="auto"/>
            </w:tcBorders>
            <w:shd w:val="clear" w:color="000000" w:fill="A6A6A6"/>
            <w:noWrap/>
            <w:vAlign w:val="bottom"/>
            <w:hideMark/>
          </w:tcPr>
          <w:p w14:paraId="47307C63" w14:textId="77777777" w:rsidR="00E8725D" w:rsidRPr="009615FD" w:rsidRDefault="00E8725D" w:rsidP="00E8725D">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7000" w:type="dxa"/>
            <w:tcBorders>
              <w:top w:val="single" w:sz="4" w:space="0" w:color="auto"/>
              <w:left w:val="nil"/>
              <w:bottom w:val="single" w:sz="4" w:space="0" w:color="auto"/>
              <w:right w:val="single" w:sz="4" w:space="0" w:color="auto"/>
            </w:tcBorders>
            <w:shd w:val="clear" w:color="000000" w:fill="A6A6A6"/>
            <w:vAlign w:val="bottom"/>
            <w:hideMark/>
          </w:tcPr>
          <w:p w14:paraId="2A20AA1F" w14:textId="77777777" w:rsidR="00E8725D" w:rsidRPr="009615FD" w:rsidRDefault="00E8725D" w:rsidP="00E8725D">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E8725D" w:rsidRPr="009615FD" w14:paraId="1D536CCC"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FF7796C"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080" w:type="dxa"/>
            <w:tcBorders>
              <w:top w:val="nil"/>
              <w:left w:val="nil"/>
              <w:bottom w:val="single" w:sz="4" w:space="0" w:color="auto"/>
              <w:right w:val="single" w:sz="4" w:space="0" w:color="auto"/>
            </w:tcBorders>
            <w:shd w:val="clear" w:color="auto" w:fill="auto"/>
            <w:noWrap/>
            <w:vAlign w:val="bottom"/>
            <w:hideMark/>
          </w:tcPr>
          <w:p w14:paraId="23F9E6C6"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标的物价格</w:t>
            </w:r>
          </w:p>
        </w:tc>
        <w:tc>
          <w:tcPr>
            <w:tcW w:w="7000" w:type="dxa"/>
            <w:tcBorders>
              <w:top w:val="nil"/>
              <w:left w:val="nil"/>
              <w:bottom w:val="single" w:sz="4" w:space="0" w:color="auto"/>
              <w:right w:val="single" w:sz="4" w:space="0" w:color="auto"/>
            </w:tcBorders>
            <w:shd w:val="clear" w:color="auto" w:fill="auto"/>
            <w:noWrap/>
            <w:vAlign w:val="bottom"/>
            <w:hideMark/>
          </w:tcPr>
          <w:p w14:paraId="4516F8CB"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查看的标的物在该情景下的价格</w:t>
            </w:r>
          </w:p>
        </w:tc>
      </w:tr>
      <w:tr w:rsidR="00E8725D" w:rsidRPr="009615FD" w14:paraId="6B55D810"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4819AEA"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080" w:type="dxa"/>
            <w:tcBorders>
              <w:top w:val="nil"/>
              <w:left w:val="nil"/>
              <w:bottom w:val="single" w:sz="4" w:space="0" w:color="auto"/>
              <w:right w:val="single" w:sz="4" w:space="0" w:color="auto"/>
            </w:tcBorders>
            <w:shd w:val="clear" w:color="auto" w:fill="auto"/>
            <w:noWrap/>
            <w:vAlign w:val="bottom"/>
            <w:hideMark/>
          </w:tcPr>
          <w:p w14:paraId="1B20BD74"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价格</w:t>
            </w:r>
          </w:p>
        </w:tc>
        <w:tc>
          <w:tcPr>
            <w:tcW w:w="7000" w:type="dxa"/>
            <w:tcBorders>
              <w:top w:val="nil"/>
              <w:left w:val="nil"/>
              <w:bottom w:val="single" w:sz="4" w:space="0" w:color="auto"/>
              <w:right w:val="single" w:sz="4" w:space="0" w:color="auto"/>
            </w:tcBorders>
            <w:shd w:val="clear" w:color="auto" w:fill="auto"/>
            <w:vAlign w:val="bottom"/>
            <w:hideMark/>
          </w:tcPr>
          <w:p w14:paraId="5210D8B1"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查看的交易簿的所有挂钩该标的的期权在该标的的价格下的估值</w:t>
            </w:r>
          </w:p>
        </w:tc>
      </w:tr>
      <w:tr w:rsidR="003D573C" w:rsidRPr="009615FD" w14:paraId="6920D229"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tcPr>
          <w:p w14:paraId="6455E471" w14:textId="2B2B680E" w:rsidR="003D573C" w:rsidRPr="009615FD" w:rsidRDefault="003D573C"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080" w:type="dxa"/>
            <w:tcBorders>
              <w:top w:val="nil"/>
              <w:left w:val="nil"/>
              <w:bottom w:val="single" w:sz="4" w:space="0" w:color="auto"/>
              <w:right w:val="single" w:sz="4" w:space="0" w:color="auto"/>
            </w:tcBorders>
            <w:shd w:val="clear" w:color="auto" w:fill="auto"/>
            <w:noWrap/>
            <w:vAlign w:val="bottom"/>
          </w:tcPr>
          <w:p w14:paraId="4E29AD26" w14:textId="310DFC6C" w:rsidR="003D573C" w:rsidRPr="009615FD" w:rsidRDefault="003D573C"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PNL</w:t>
            </w:r>
            <w:r w:rsidRPr="009615FD">
              <w:rPr>
                <w:rFonts w:ascii="Book Antiqua" w:eastAsia="DengXian" w:hAnsi="Book Antiqua" w:cs="宋体"/>
                <w:color w:val="000000"/>
                <w:kern w:val="0"/>
                <w:sz w:val="22"/>
              </w:rPr>
              <w:t>变动</w:t>
            </w:r>
          </w:p>
        </w:tc>
        <w:tc>
          <w:tcPr>
            <w:tcW w:w="7000" w:type="dxa"/>
            <w:tcBorders>
              <w:top w:val="nil"/>
              <w:left w:val="nil"/>
              <w:bottom w:val="single" w:sz="4" w:space="0" w:color="auto"/>
              <w:right w:val="single" w:sz="4" w:space="0" w:color="auto"/>
            </w:tcBorders>
            <w:shd w:val="clear" w:color="auto" w:fill="auto"/>
            <w:vAlign w:val="bottom"/>
          </w:tcPr>
          <w:p w14:paraId="2D6EF46B" w14:textId="33B2DB2D" w:rsidR="003D573C" w:rsidRPr="009615FD" w:rsidRDefault="007D4339"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标的物价格</w:t>
            </w:r>
            <w:r w:rsidR="00866EAC" w:rsidRPr="009615FD">
              <w:rPr>
                <w:rFonts w:ascii="Book Antiqua" w:eastAsia="DengXian" w:hAnsi="Book Antiqua" w:cs="宋体"/>
                <w:color w:val="000000"/>
                <w:kern w:val="0"/>
                <w:sz w:val="22"/>
              </w:rPr>
              <w:t>未修改情况下的值，称为初始值，定义为</w:t>
            </w:r>
            <w:r w:rsidR="00866EAC" w:rsidRPr="009615FD">
              <w:rPr>
                <w:rFonts w:ascii="Book Antiqua" w:eastAsia="DengXian" w:hAnsi="Book Antiqua" w:cs="宋体"/>
                <w:color w:val="000000"/>
                <w:kern w:val="0"/>
                <w:sz w:val="22"/>
              </w:rPr>
              <w:t>MV_0</w:t>
            </w:r>
            <w:r w:rsidR="00866EAC" w:rsidRPr="009615FD">
              <w:rPr>
                <w:rFonts w:ascii="Book Antiqua" w:eastAsia="DengXian" w:hAnsi="Book Antiqua" w:cs="宋体"/>
                <w:color w:val="000000"/>
                <w:kern w:val="0"/>
                <w:sz w:val="22"/>
              </w:rPr>
              <w:t>，当前情境下</w:t>
            </w:r>
            <w:r w:rsidR="00767A5B" w:rsidRPr="009615FD">
              <w:rPr>
                <w:rFonts w:ascii="Book Antiqua" w:eastAsia="DengXian" w:hAnsi="Book Antiqua" w:cs="宋体"/>
                <w:color w:val="000000"/>
                <w:kern w:val="0"/>
                <w:sz w:val="22"/>
              </w:rPr>
              <w:t>计算出所有目标头寸新的理论价格（含标的物最新的价格），并计算加总的</w:t>
            </w:r>
            <w:r w:rsidR="00767A5B" w:rsidRPr="009615FD">
              <w:rPr>
                <w:rFonts w:ascii="Book Antiqua" w:eastAsia="DengXian" w:hAnsi="Book Antiqua" w:cs="宋体"/>
                <w:color w:val="000000"/>
                <w:kern w:val="0"/>
                <w:sz w:val="22"/>
              </w:rPr>
              <w:t>market value</w:t>
            </w:r>
            <w:r w:rsidR="00767A5B" w:rsidRPr="009615FD">
              <w:rPr>
                <w:rFonts w:ascii="Book Antiqua" w:eastAsia="DengXian" w:hAnsi="Book Antiqua" w:cs="宋体"/>
                <w:color w:val="000000"/>
                <w:kern w:val="0"/>
                <w:sz w:val="22"/>
              </w:rPr>
              <w:t>，定义为</w:t>
            </w:r>
            <w:r w:rsidR="00767A5B" w:rsidRPr="009615FD">
              <w:rPr>
                <w:rFonts w:ascii="Book Antiqua" w:eastAsia="DengXian" w:hAnsi="Book Antiqua" w:cs="宋体"/>
                <w:color w:val="000000"/>
                <w:kern w:val="0"/>
                <w:sz w:val="22"/>
              </w:rPr>
              <w:t>MV_N</w:t>
            </w:r>
          </w:p>
          <w:p w14:paraId="2FE46C70" w14:textId="5F20ECE4" w:rsidR="00767A5B" w:rsidRPr="009615FD" w:rsidRDefault="00DF074E"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PNL</w:t>
            </w:r>
            <w:r w:rsidRPr="009615FD">
              <w:rPr>
                <w:rFonts w:ascii="Book Antiqua" w:eastAsia="DengXian" w:hAnsi="Book Antiqua" w:cs="宋体"/>
                <w:color w:val="000000"/>
                <w:kern w:val="0"/>
                <w:sz w:val="22"/>
              </w:rPr>
              <w:t>变动</w:t>
            </w:r>
            <w:r w:rsidRPr="009615FD">
              <w:rPr>
                <w:rFonts w:ascii="Book Antiqua" w:eastAsia="DengXian" w:hAnsi="Book Antiqua" w:cs="宋体"/>
                <w:color w:val="000000"/>
                <w:kern w:val="0"/>
                <w:sz w:val="22"/>
              </w:rPr>
              <w:t>=MV_N- MV_0</w:t>
            </w:r>
          </w:p>
        </w:tc>
      </w:tr>
      <w:tr w:rsidR="00E8725D" w:rsidRPr="009615FD" w14:paraId="2985D29D" w14:textId="77777777" w:rsidTr="002F2957">
        <w:trPr>
          <w:trHeight w:val="171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74ECEE1"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080" w:type="dxa"/>
            <w:tcBorders>
              <w:top w:val="nil"/>
              <w:left w:val="nil"/>
              <w:bottom w:val="single" w:sz="4" w:space="0" w:color="auto"/>
              <w:right w:val="single" w:sz="4" w:space="0" w:color="auto"/>
            </w:tcBorders>
            <w:shd w:val="clear" w:color="auto" w:fill="auto"/>
            <w:noWrap/>
            <w:vAlign w:val="bottom"/>
            <w:hideMark/>
          </w:tcPr>
          <w:p w14:paraId="05636B54"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p>
        </w:tc>
        <w:tc>
          <w:tcPr>
            <w:tcW w:w="7000" w:type="dxa"/>
            <w:tcBorders>
              <w:top w:val="nil"/>
              <w:left w:val="nil"/>
              <w:bottom w:val="single" w:sz="4" w:space="0" w:color="auto"/>
              <w:right w:val="single" w:sz="4" w:space="0" w:color="auto"/>
            </w:tcBorders>
            <w:shd w:val="clear" w:color="auto" w:fill="auto"/>
            <w:vAlign w:val="bottom"/>
            <w:hideMark/>
          </w:tcPr>
          <w:p w14:paraId="521923F8" w14:textId="6F8F2935" w:rsidR="00E8725D" w:rsidRPr="009615FD" w:rsidRDefault="00184CC7"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每个情景下，计算出所有目标头寸新的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（含标的物），并计算加总的</w:t>
            </w:r>
            <w:r w:rsidR="00B656C9" w:rsidRPr="009615FD">
              <w:rPr>
                <w:rFonts w:ascii="Book Antiqua" w:eastAsia="DengXian" w:hAnsi="Book Antiqua" w:cs="宋体"/>
                <w:color w:val="000000"/>
                <w:kern w:val="0"/>
                <w:sz w:val="22"/>
              </w:rPr>
              <w:t>净</w:t>
            </w:r>
            <w:r w:rsidRPr="009615FD">
              <w:rPr>
                <w:rFonts w:ascii="Book Antiqua" w:eastAsia="DengXian" w:hAnsi="Book Antiqua" w:cs="宋体"/>
                <w:color w:val="000000"/>
                <w:kern w:val="0"/>
                <w:sz w:val="22"/>
              </w:rPr>
              <w:t>delta</w:t>
            </w:r>
            <w:r w:rsidR="002F2957"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2F2957" w:rsidRPr="009615FD">
              <w:rPr>
                <w:rFonts w:ascii="Book Antiqua" w:eastAsia="DengXian" w:hAnsi="Book Antiqua" w:cs="宋体"/>
                <w:color w:val="000000"/>
                <w:kern w:val="0"/>
                <w:sz w:val="22"/>
              </w:rPr>
              <w:t>）</w:t>
            </w:r>
            <w:r w:rsidR="00E8725D" w:rsidRPr="009615FD">
              <w:rPr>
                <w:rFonts w:ascii="Book Antiqua" w:eastAsia="DengXian" w:hAnsi="Book Antiqua" w:cs="宋体"/>
                <w:color w:val="000000"/>
                <w:kern w:val="0"/>
                <w:sz w:val="22"/>
              </w:rPr>
              <w:br/>
              <w:t>delta</w:t>
            </w:r>
            <w:r w:rsidR="00E8725D" w:rsidRPr="009615FD">
              <w:rPr>
                <w:rFonts w:ascii="Book Antiqua" w:eastAsia="DengXian" w:hAnsi="Book Antiqua" w:cs="宋体"/>
                <w:color w:val="000000"/>
                <w:kern w:val="0"/>
                <w:sz w:val="22"/>
              </w:rPr>
              <w:t>（手）</w:t>
            </w:r>
            <w:r w:rsidR="00E8725D" w:rsidRPr="009615FD">
              <w:rPr>
                <w:rFonts w:ascii="Book Antiqua" w:eastAsia="DengXian" w:hAnsi="Book Antiqua" w:cs="宋体"/>
                <w:color w:val="000000"/>
                <w:kern w:val="0"/>
                <w:sz w:val="22"/>
              </w:rPr>
              <w:t>=delta/multiplier</w:t>
            </w:r>
          </w:p>
        </w:tc>
      </w:tr>
      <w:tr w:rsidR="00E8725D" w:rsidRPr="009615FD" w14:paraId="40A1ED6C"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DED8BA2"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4</w:t>
            </w:r>
          </w:p>
        </w:tc>
        <w:tc>
          <w:tcPr>
            <w:tcW w:w="2080" w:type="dxa"/>
            <w:tcBorders>
              <w:top w:val="nil"/>
              <w:left w:val="nil"/>
              <w:bottom w:val="single" w:sz="4" w:space="0" w:color="auto"/>
              <w:right w:val="single" w:sz="4" w:space="0" w:color="auto"/>
            </w:tcBorders>
            <w:shd w:val="clear" w:color="auto" w:fill="auto"/>
            <w:noWrap/>
            <w:vAlign w:val="bottom"/>
            <w:hideMark/>
          </w:tcPr>
          <w:p w14:paraId="6D127AF9"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cash</w:t>
            </w:r>
          </w:p>
        </w:tc>
        <w:tc>
          <w:tcPr>
            <w:tcW w:w="7000" w:type="dxa"/>
            <w:tcBorders>
              <w:top w:val="nil"/>
              <w:left w:val="nil"/>
              <w:bottom w:val="single" w:sz="4" w:space="0" w:color="auto"/>
              <w:right w:val="single" w:sz="4" w:space="0" w:color="auto"/>
            </w:tcBorders>
            <w:shd w:val="clear" w:color="auto" w:fill="auto"/>
            <w:vAlign w:val="bottom"/>
            <w:hideMark/>
          </w:tcPr>
          <w:p w14:paraId="79049A57"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cash=delta * S</w:t>
            </w:r>
          </w:p>
        </w:tc>
      </w:tr>
      <w:tr w:rsidR="00E8725D" w:rsidRPr="009615FD" w14:paraId="64EDF50C" w14:textId="77777777" w:rsidTr="002F2957">
        <w:trPr>
          <w:trHeight w:val="114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F1E1EC7"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080" w:type="dxa"/>
            <w:tcBorders>
              <w:top w:val="nil"/>
              <w:left w:val="nil"/>
              <w:bottom w:val="single" w:sz="4" w:space="0" w:color="auto"/>
              <w:right w:val="single" w:sz="4" w:space="0" w:color="auto"/>
            </w:tcBorders>
            <w:shd w:val="clear" w:color="auto" w:fill="auto"/>
            <w:noWrap/>
            <w:vAlign w:val="bottom"/>
            <w:hideMark/>
          </w:tcPr>
          <w:p w14:paraId="618F8A43"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p>
        </w:tc>
        <w:tc>
          <w:tcPr>
            <w:tcW w:w="7000" w:type="dxa"/>
            <w:tcBorders>
              <w:top w:val="nil"/>
              <w:left w:val="nil"/>
              <w:bottom w:val="single" w:sz="4" w:space="0" w:color="auto"/>
              <w:right w:val="single" w:sz="4" w:space="0" w:color="auto"/>
            </w:tcBorders>
            <w:shd w:val="clear" w:color="auto" w:fill="auto"/>
            <w:vAlign w:val="bottom"/>
            <w:hideMark/>
          </w:tcPr>
          <w:p w14:paraId="5AB8219A" w14:textId="4F52CC35" w:rsidR="00E8725D" w:rsidRPr="009615FD" w:rsidRDefault="002F2957"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每个情景下，计算出所有目标头寸新的</w:t>
            </w: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（含标的物），并计算加总的</w:t>
            </w:r>
            <w:r w:rsidRPr="009615FD">
              <w:rPr>
                <w:rFonts w:ascii="Book Antiqua" w:eastAsia="DengXian" w:hAnsi="Book Antiqua" w:cs="宋体"/>
                <w:color w:val="000000"/>
                <w:kern w:val="0"/>
                <w:sz w:val="22"/>
              </w:rPr>
              <w:t>net gamma</w:t>
            </w:r>
            <w:r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Pr="009615FD">
              <w:rPr>
                <w:rFonts w:ascii="Book Antiqua" w:eastAsia="DengXian" w:hAnsi="Book Antiqua" w:cs="宋体"/>
                <w:color w:val="000000"/>
                <w:kern w:val="0"/>
                <w:sz w:val="22"/>
              </w:rPr>
              <w:t>）</w:t>
            </w:r>
            <w:r w:rsidR="00E8725D" w:rsidRPr="009615FD">
              <w:rPr>
                <w:rFonts w:ascii="Book Antiqua" w:eastAsia="DengXian" w:hAnsi="Book Antiqua" w:cs="宋体"/>
                <w:color w:val="000000"/>
                <w:kern w:val="0"/>
                <w:sz w:val="22"/>
              </w:rPr>
              <w:br/>
              <w:t>gamma=gamma / multiplier * S / 100</w:t>
            </w:r>
          </w:p>
        </w:tc>
      </w:tr>
      <w:tr w:rsidR="00E8725D" w:rsidRPr="009615FD" w14:paraId="61BB1D59" w14:textId="77777777" w:rsidTr="002F2957">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7DEC0FA"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080" w:type="dxa"/>
            <w:tcBorders>
              <w:top w:val="nil"/>
              <w:left w:val="nil"/>
              <w:bottom w:val="single" w:sz="4" w:space="0" w:color="auto"/>
              <w:right w:val="single" w:sz="4" w:space="0" w:color="auto"/>
            </w:tcBorders>
            <w:shd w:val="clear" w:color="auto" w:fill="auto"/>
            <w:noWrap/>
            <w:vAlign w:val="bottom"/>
            <w:hideMark/>
          </w:tcPr>
          <w:p w14:paraId="579DF4B6"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w:t>
            </w:r>
          </w:p>
        </w:tc>
        <w:tc>
          <w:tcPr>
            <w:tcW w:w="7000" w:type="dxa"/>
            <w:tcBorders>
              <w:top w:val="nil"/>
              <w:left w:val="nil"/>
              <w:bottom w:val="single" w:sz="4" w:space="0" w:color="auto"/>
              <w:right w:val="single" w:sz="4" w:space="0" w:color="auto"/>
            </w:tcBorders>
            <w:shd w:val="clear" w:color="auto" w:fill="auto"/>
            <w:vAlign w:val="bottom"/>
            <w:hideMark/>
          </w:tcPr>
          <w:p w14:paraId="61C1C54E"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cash=gamma * S * S / 100</w:t>
            </w:r>
          </w:p>
        </w:tc>
      </w:tr>
      <w:tr w:rsidR="00E8725D" w:rsidRPr="009615FD" w14:paraId="265CFF24" w14:textId="77777777" w:rsidTr="002F2957">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261BB44"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080" w:type="dxa"/>
            <w:tcBorders>
              <w:top w:val="nil"/>
              <w:left w:val="nil"/>
              <w:bottom w:val="single" w:sz="4" w:space="0" w:color="auto"/>
              <w:right w:val="single" w:sz="4" w:space="0" w:color="auto"/>
            </w:tcBorders>
            <w:shd w:val="clear" w:color="auto" w:fill="auto"/>
            <w:noWrap/>
            <w:vAlign w:val="bottom"/>
            <w:hideMark/>
          </w:tcPr>
          <w:p w14:paraId="5A5A1B09" w14:textId="77777777" w:rsidR="00E8725D" w:rsidRPr="009615FD" w:rsidRDefault="00E8725D" w:rsidP="00E8725D">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p>
        </w:tc>
        <w:tc>
          <w:tcPr>
            <w:tcW w:w="7000" w:type="dxa"/>
            <w:tcBorders>
              <w:top w:val="nil"/>
              <w:left w:val="nil"/>
              <w:bottom w:val="single" w:sz="4" w:space="0" w:color="auto"/>
              <w:right w:val="single" w:sz="4" w:space="0" w:color="auto"/>
            </w:tcBorders>
            <w:shd w:val="clear" w:color="auto" w:fill="auto"/>
            <w:vAlign w:val="bottom"/>
            <w:hideMark/>
          </w:tcPr>
          <w:p w14:paraId="4DCC015C" w14:textId="124B58FC" w:rsidR="00E8725D" w:rsidRPr="009615FD" w:rsidRDefault="002F2957"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每个情景下，计算出所有目标头寸新的</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（含标的物），并计算加总的</w:t>
            </w:r>
            <w:r w:rsidRPr="009615FD">
              <w:rPr>
                <w:rFonts w:ascii="Book Antiqua" w:eastAsia="DengXian" w:hAnsi="Book Antiqua" w:cs="宋体"/>
                <w:color w:val="000000"/>
                <w:kern w:val="0"/>
                <w:sz w:val="22"/>
              </w:rPr>
              <w:t xml:space="preserve">net </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Pr="009615FD">
              <w:rPr>
                <w:rFonts w:ascii="Book Antiqua" w:eastAsia="DengXian" w:hAnsi="Book Antiqua" w:cs="宋体"/>
                <w:color w:val="000000"/>
                <w:kern w:val="0"/>
                <w:sz w:val="22"/>
              </w:rPr>
              <w:t>）</w:t>
            </w:r>
            <w:r w:rsidR="00E8725D" w:rsidRPr="009615FD">
              <w:rPr>
                <w:rFonts w:ascii="Book Antiqua" w:eastAsia="DengXian" w:hAnsi="Book Antiqua" w:cs="宋体"/>
                <w:color w:val="000000"/>
                <w:kern w:val="0"/>
                <w:sz w:val="22"/>
              </w:rPr>
              <w:br/>
            </w:r>
            <w:proofErr w:type="spellStart"/>
            <w:r w:rsidR="00E8725D" w:rsidRPr="009615FD">
              <w:rPr>
                <w:rFonts w:ascii="Book Antiqua" w:eastAsia="DengXian" w:hAnsi="Book Antiqua" w:cs="宋体"/>
                <w:color w:val="000000"/>
                <w:kern w:val="0"/>
                <w:sz w:val="22"/>
              </w:rPr>
              <w:t>vega</w:t>
            </w:r>
            <w:proofErr w:type="spellEnd"/>
            <w:r w:rsidR="00E8725D" w:rsidRPr="009615FD">
              <w:rPr>
                <w:rFonts w:ascii="Book Antiqua" w:eastAsia="DengXian" w:hAnsi="Book Antiqua" w:cs="宋体"/>
                <w:color w:val="000000"/>
                <w:kern w:val="0"/>
                <w:sz w:val="22"/>
              </w:rPr>
              <w:t>/1%=</w:t>
            </w:r>
            <w:proofErr w:type="spellStart"/>
            <w:r w:rsidR="00E8725D" w:rsidRPr="009615FD">
              <w:rPr>
                <w:rFonts w:ascii="Book Antiqua" w:eastAsia="DengXian" w:hAnsi="Book Antiqua" w:cs="宋体"/>
                <w:color w:val="000000"/>
                <w:kern w:val="0"/>
                <w:sz w:val="22"/>
              </w:rPr>
              <w:t>vega</w:t>
            </w:r>
            <w:proofErr w:type="spellEnd"/>
            <w:r w:rsidR="00E8725D" w:rsidRPr="009615FD">
              <w:rPr>
                <w:rFonts w:ascii="Book Antiqua" w:eastAsia="DengXian" w:hAnsi="Book Antiqua" w:cs="宋体"/>
                <w:color w:val="000000"/>
                <w:kern w:val="0"/>
                <w:sz w:val="22"/>
              </w:rPr>
              <w:t xml:space="preserve"> / 100</w:t>
            </w:r>
          </w:p>
        </w:tc>
      </w:tr>
      <w:tr w:rsidR="00E8725D" w:rsidRPr="009615FD" w14:paraId="6BCFDBDC" w14:textId="77777777" w:rsidTr="002F2957">
        <w:trPr>
          <w:trHeight w:val="142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8B4BDF3"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080" w:type="dxa"/>
            <w:tcBorders>
              <w:top w:val="nil"/>
              <w:left w:val="nil"/>
              <w:bottom w:val="single" w:sz="4" w:space="0" w:color="auto"/>
              <w:right w:val="single" w:sz="4" w:space="0" w:color="auto"/>
            </w:tcBorders>
            <w:shd w:val="clear" w:color="auto" w:fill="auto"/>
            <w:noWrap/>
            <w:vAlign w:val="bottom"/>
            <w:hideMark/>
          </w:tcPr>
          <w:p w14:paraId="28E8041F" w14:textId="77777777" w:rsidR="00E8725D" w:rsidRPr="009615FD" w:rsidRDefault="00E8725D"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p>
        </w:tc>
        <w:tc>
          <w:tcPr>
            <w:tcW w:w="7000" w:type="dxa"/>
            <w:tcBorders>
              <w:top w:val="nil"/>
              <w:left w:val="nil"/>
              <w:bottom w:val="single" w:sz="4" w:space="0" w:color="auto"/>
              <w:right w:val="single" w:sz="4" w:space="0" w:color="auto"/>
            </w:tcBorders>
            <w:shd w:val="clear" w:color="auto" w:fill="auto"/>
            <w:vAlign w:val="bottom"/>
            <w:hideMark/>
          </w:tcPr>
          <w:p w14:paraId="67F2E1DD" w14:textId="1ED3EEDD" w:rsidR="00E8725D" w:rsidRPr="009615FD" w:rsidRDefault="002F2957"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每个情景下，计算出所有目标头寸新的</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（含标的物），并计算加总的</w:t>
            </w:r>
            <w:r w:rsidRPr="009615FD">
              <w:rPr>
                <w:rFonts w:ascii="Book Antiqua" w:eastAsia="DengXian" w:hAnsi="Book Antiqua" w:cs="宋体"/>
                <w:color w:val="000000"/>
                <w:kern w:val="0"/>
                <w:sz w:val="22"/>
              </w:rPr>
              <w:t>net theta</w:t>
            </w:r>
            <w:r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Pr="009615FD">
              <w:rPr>
                <w:rFonts w:ascii="Book Antiqua" w:eastAsia="DengXian" w:hAnsi="Book Antiqua" w:cs="宋体"/>
                <w:color w:val="000000"/>
                <w:kern w:val="0"/>
                <w:sz w:val="22"/>
              </w:rPr>
              <w:t>）</w:t>
            </w:r>
            <w:r w:rsidR="00E8725D" w:rsidRPr="009615FD">
              <w:rPr>
                <w:rFonts w:ascii="Book Antiqua" w:eastAsia="DengXian" w:hAnsi="Book Antiqua" w:cs="宋体"/>
                <w:color w:val="000000"/>
                <w:kern w:val="0"/>
                <w:sz w:val="22"/>
              </w:rPr>
              <w:br/>
              <w:t>theta/1</w:t>
            </w:r>
            <w:r w:rsidR="00E8725D" w:rsidRPr="009615FD">
              <w:rPr>
                <w:rFonts w:ascii="Book Antiqua" w:eastAsia="DengXian" w:hAnsi="Book Antiqua" w:cs="宋体"/>
                <w:color w:val="000000"/>
                <w:kern w:val="0"/>
                <w:sz w:val="22"/>
              </w:rPr>
              <w:t>天</w:t>
            </w:r>
            <w:r w:rsidR="00E8725D" w:rsidRPr="009615FD">
              <w:rPr>
                <w:rFonts w:ascii="Book Antiqua" w:eastAsia="DengXian" w:hAnsi="Book Antiqua" w:cs="宋体"/>
                <w:color w:val="000000"/>
                <w:kern w:val="0"/>
                <w:sz w:val="22"/>
              </w:rPr>
              <w:t xml:space="preserve">=theta / 365 </w:t>
            </w:r>
            <w:r w:rsidR="00E8725D" w:rsidRPr="009615FD">
              <w:rPr>
                <w:rFonts w:ascii="Book Antiqua" w:eastAsia="DengXian" w:hAnsi="Book Antiqua" w:cs="宋体"/>
                <w:color w:val="000000"/>
                <w:kern w:val="0"/>
                <w:sz w:val="22"/>
              </w:rPr>
              <w:t>（一年</w:t>
            </w:r>
            <w:r w:rsidR="00E8725D" w:rsidRPr="009615FD">
              <w:rPr>
                <w:rFonts w:ascii="Book Antiqua" w:eastAsia="DengXian" w:hAnsi="Book Antiqua" w:cs="宋体"/>
                <w:color w:val="000000"/>
                <w:kern w:val="0"/>
                <w:sz w:val="22"/>
              </w:rPr>
              <w:t>365</w:t>
            </w:r>
            <w:r w:rsidR="00E8725D" w:rsidRPr="009615FD">
              <w:rPr>
                <w:rFonts w:ascii="Book Antiqua" w:eastAsia="DengXian" w:hAnsi="Book Antiqua" w:cs="宋体"/>
                <w:color w:val="000000"/>
                <w:kern w:val="0"/>
                <w:sz w:val="22"/>
              </w:rPr>
              <w:t>天）</w:t>
            </w:r>
          </w:p>
        </w:tc>
      </w:tr>
      <w:tr w:rsidR="00E8725D" w:rsidRPr="009615FD" w14:paraId="3BE0697C" w14:textId="77777777" w:rsidTr="002F2957">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0327B70" w14:textId="77777777" w:rsidR="00E8725D" w:rsidRPr="009615FD" w:rsidRDefault="00E8725D" w:rsidP="00E8725D">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080" w:type="dxa"/>
            <w:tcBorders>
              <w:top w:val="nil"/>
              <w:left w:val="nil"/>
              <w:bottom w:val="single" w:sz="4" w:space="0" w:color="auto"/>
              <w:right w:val="single" w:sz="4" w:space="0" w:color="auto"/>
            </w:tcBorders>
            <w:shd w:val="clear" w:color="auto" w:fill="auto"/>
            <w:noWrap/>
            <w:vAlign w:val="bottom"/>
            <w:hideMark/>
          </w:tcPr>
          <w:p w14:paraId="4BB63C8C" w14:textId="77777777" w:rsidR="00E8725D" w:rsidRPr="009615FD" w:rsidRDefault="00E8725D" w:rsidP="00E8725D">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rho_r</w:t>
            </w:r>
            <w:proofErr w:type="spellEnd"/>
          </w:p>
        </w:tc>
        <w:tc>
          <w:tcPr>
            <w:tcW w:w="7000" w:type="dxa"/>
            <w:tcBorders>
              <w:top w:val="nil"/>
              <w:left w:val="nil"/>
              <w:bottom w:val="single" w:sz="4" w:space="0" w:color="auto"/>
              <w:right w:val="single" w:sz="4" w:space="0" w:color="auto"/>
            </w:tcBorders>
            <w:shd w:val="clear" w:color="auto" w:fill="auto"/>
            <w:vAlign w:val="bottom"/>
            <w:hideMark/>
          </w:tcPr>
          <w:p w14:paraId="293D9DEE" w14:textId="06C8404E" w:rsidR="00E8725D" w:rsidRPr="009615FD" w:rsidRDefault="002F2957" w:rsidP="00E8725D">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每个情景下，计算出所有目标头寸新的</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（含标的物），并计算加总的</w:t>
            </w:r>
            <w:r w:rsidRPr="009615FD">
              <w:rPr>
                <w:rFonts w:ascii="Book Antiqua" w:eastAsia="DengXian" w:hAnsi="Book Antiqua" w:cs="宋体"/>
                <w:color w:val="000000"/>
                <w:kern w:val="0"/>
                <w:sz w:val="22"/>
              </w:rPr>
              <w:t>net rho</w:t>
            </w:r>
            <w:r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Pr="009615FD">
              <w:rPr>
                <w:rFonts w:ascii="Book Antiqua" w:eastAsia="DengXian" w:hAnsi="Book Antiqua" w:cs="宋体"/>
                <w:color w:val="000000"/>
                <w:kern w:val="0"/>
                <w:sz w:val="22"/>
              </w:rPr>
              <w:t>）</w:t>
            </w:r>
            <w:r w:rsidR="00E8725D" w:rsidRPr="009615FD">
              <w:rPr>
                <w:rFonts w:ascii="Book Antiqua" w:eastAsia="DengXian" w:hAnsi="Book Antiqua" w:cs="宋体"/>
                <w:color w:val="000000"/>
                <w:kern w:val="0"/>
                <w:sz w:val="22"/>
              </w:rPr>
              <w:br/>
              <w:t xml:space="preserve">rho/1%=rho / 100 </w:t>
            </w:r>
            <w:r w:rsidR="00E8725D" w:rsidRPr="009615FD">
              <w:rPr>
                <w:rFonts w:ascii="Book Antiqua" w:eastAsia="DengXian" w:hAnsi="Book Antiqua" w:cs="宋体"/>
                <w:color w:val="000000"/>
                <w:kern w:val="0"/>
                <w:sz w:val="22"/>
              </w:rPr>
              <w:t>（利率变化</w:t>
            </w:r>
            <w:r w:rsidR="00E8725D" w:rsidRPr="009615FD">
              <w:rPr>
                <w:rFonts w:ascii="Book Antiqua" w:eastAsia="DengXian" w:hAnsi="Book Antiqua" w:cs="宋体"/>
                <w:color w:val="000000"/>
                <w:kern w:val="0"/>
                <w:sz w:val="22"/>
              </w:rPr>
              <w:t>1%</w:t>
            </w:r>
            <w:r w:rsidR="00E8725D" w:rsidRPr="009615FD">
              <w:rPr>
                <w:rFonts w:ascii="Book Antiqua" w:eastAsia="DengXian" w:hAnsi="Book Antiqua" w:cs="宋体"/>
                <w:color w:val="000000"/>
                <w:kern w:val="0"/>
                <w:sz w:val="22"/>
              </w:rPr>
              <w:t>）</w:t>
            </w:r>
          </w:p>
        </w:tc>
      </w:tr>
    </w:tbl>
    <w:p w14:paraId="0B3924F0" w14:textId="77777777" w:rsidR="00E8725D" w:rsidRPr="009615FD" w:rsidRDefault="00E8725D" w:rsidP="00890373">
      <w:pPr>
        <w:rPr>
          <w:rFonts w:ascii="Book Antiqua" w:hAnsi="Book Antiqua"/>
          <w:b/>
        </w:rPr>
      </w:pPr>
    </w:p>
    <w:p w14:paraId="7A36CE1D" w14:textId="50D20835" w:rsidR="006F456E" w:rsidRPr="009615FD" w:rsidRDefault="006F456E" w:rsidP="006F456E">
      <w:pPr>
        <w:pStyle w:val="2"/>
        <w:numPr>
          <w:ilvl w:val="1"/>
          <w:numId w:val="13"/>
        </w:numPr>
        <w:rPr>
          <w:rFonts w:ascii="Book Antiqua" w:hAnsi="Book Antiqua"/>
        </w:rPr>
      </w:pPr>
      <w:bookmarkStart w:id="127" w:name="_Toc8158157"/>
      <w:r w:rsidRPr="009615FD">
        <w:rPr>
          <w:rFonts w:ascii="Book Antiqua" w:hAnsi="Book Antiqua"/>
        </w:rPr>
        <w:t>持仓明细</w:t>
      </w:r>
      <w:bookmarkEnd w:id="127"/>
    </w:p>
    <w:p w14:paraId="416CDBEC" w14:textId="77777777" w:rsidR="00CD596F" w:rsidRPr="009615FD" w:rsidRDefault="00CD596F" w:rsidP="00CD596F">
      <w:pPr>
        <w:spacing w:line="360" w:lineRule="auto"/>
        <w:rPr>
          <w:rFonts w:ascii="Book Antiqua" w:hAnsi="Book Antiqua"/>
          <w:b/>
        </w:rPr>
      </w:pPr>
      <w:r w:rsidRPr="009615FD">
        <w:rPr>
          <w:rFonts w:ascii="Book Antiqua" w:hAnsi="Book Antiqua"/>
          <w:b/>
          <w:highlight w:val="lightGray"/>
        </w:rPr>
        <w:t>功能介绍</w:t>
      </w:r>
    </w:p>
    <w:p w14:paraId="083DC5AE" w14:textId="2DAA967C" w:rsidR="00CD596F" w:rsidRPr="009615FD" w:rsidRDefault="00CD596F" w:rsidP="00CD596F">
      <w:pPr>
        <w:rPr>
          <w:rFonts w:ascii="Book Antiqua" w:hAnsi="Book Antiqua"/>
        </w:rPr>
      </w:pPr>
      <w:r w:rsidRPr="009615FD">
        <w:rPr>
          <w:rFonts w:ascii="Book Antiqua" w:hAnsi="Book Antiqua"/>
        </w:rPr>
        <w:tab/>
      </w:r>
      <w:r w:rsidRPr="009615FD">
        <w:rPr>
          <w:rFonts w:ascii="Book Antiqua" w:hAnsi="Book Antiqua"/>
        </w:rPr>
        <w:t>通过【持仓明细】界面，客户可进行查看系统中，各个期权的持仓明细和</w:t>
      </w:r>
      <w:r w:rsidR="00E061C3" w:rsidRPr="009615FD">
        <w:rPr>
          <w:rFonts w:ascii="Book Antiqua" w:hAnsi="Book Antiqua"/>
        </w:rPr>
        <w:t>风险值</w:t>
      </w:r>
      <w:r w:rsidRPr="009615FD">
        <w:rPr>
          <w:rFonts w:ascii="Book Antiqua" w:hAnsi="Book Antiqua"/>
        </w:rPr>
        <w:t>。</w:t>
      </w:r>
    </w:p>
    <w:p w14:paraId="44D548A0" w14:textId="33F50FB2" w:rsidR="00CD596F" w:rsidRPr="009615FD" w:rsidRDefault="00CD596F" w:rsidP="00CD596F">
      <w:pPr>
        <w:rPr>
          <w:rFonts w:ascii="Book Antiqua" w:hAnsi="Book Antiqua"/>
          <w:b/>
        </w:rPr>
      </w:pPr>
      <w:r w:rsidRPr="009615FD">
        <w:rPr>
          <w:rFonts w:ascii="Book Antiqua" w:hAnsi="Book Antiqua"/>
          <w:b/>
          <w:highlight w:val="lightGray"/>
        </w:rPr>
        <w:t>操作说明</w:t>
      </w:r>
    </w:p>
    <w:p w14:paraId="5B67FD8C" w14:textId="0EA04D8E" w:rsidR="00E061C3" w:rsidRPr="009615FD" w:rsidRDefault="00E061C3" w:rsidP="00CD596F">
      <w:pPr>
        <w:pStyle w:val="3"/>
        <w:numPr>
          <w:ilvl w:val="2"/>
          <w:numId w:val="13"/>
        </w:numPr>
        <w:rPr>
          <w:rFonts w:ascii="Book Antiqua" w:hAnsi="Book Antiqua"/>
        </w:rPr>
      </w:pPr>
      <w:bookmarkStart w:id="128" w:name="_Toc8158158"/>
      <w:r w:rsidRPr="009615FD">
        <w:rPr>
          <w:rFonts w:ascii="Book Antiqua" w:hAnsi="Book Antiqua"/>
        </w:rPr>
        <w:t>持仓明细报告查看</w:t>
      </w:r>
      <w:bookmarkEnd w:id="128"/>
    </w:p>
    <w:p w14:paraId="36CBF051" w14:textId="08997721" w:rsidR="00E061C3" w:rsidRPr="009615FD" w:rsidRDefault="00987F93" w:rsidP="00E061C3">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【持仓明细】页面，如图</w:t>
      </w:r>
      <w:r w:rsidRPr="009615FD">
        <w:rPr>
          <w:rFonts w:ascii="Book Antiqua" w:hAnsi="Book Antiqua"/>
        </w:rPr>
        <w:t>7-2-1</w:t>
      </w:r>
      <w:r w:rsidRPr="009615FD">
        <w:rPr>
          <w:rFonts w:ascii="Book Antiqua" w:hAnsi="Book Antiqua"/>
        </w:rPr>
        <w:t>所示，先进行报告名称的选择，</w:t>
      </w:r>
      <w:r w:rsidR="00857EEE" w:rsidRPr="009615FD">
        <w:rPr>
          <w:rFonts w:ascii="Book Antiqua" w:hAnsi="Book Antiqua"/>
        </w:rPr>
        <w:t>再</w:t>
      </w:r>
      <w:r w:rsidRPr="009615FD">
        <w:rPr>
          <w:rFonts w:ascii="Book Antiqua" w:hAnsi="Book Antiqua"/>
        </w:rPr>
        <w:t>进行日期的选择，点击右侧的</w:t>
      </w:r>
      <w:r w:rsidRPr="009615FD">
        <w:rPr>
          <w:rFonts w:ascii="Book Antiqua" w:hAnsi="Book Antiqua"/>
          <w:bdr w:val="single" w:sz="4" w:space="0" w:color="auto"/>
          <w:shd w:val="pct15" w:color="auto" w:fill="FFFFFF"/>
        </w:rPr>
        <w:t>搜索</w:t>
      </w:r>
      <w:r w:rsidRPr="009615FD">
        <w:rPr>
          <w:rFonts w:ascii="Book Antiqua" w:hAnsi="Book Antiqua"/>
        </w:rPr>
        <w:t>按钮</w:t>
      </w:r>
      <w:r w:rsidR="00FF503A" w:rsidRPr="009615FD">
        <w:rPr>
          <w:rFonts w:ascii="Book Antiqua" w:hAnsi="Book Antiqua"/>
        </w:rPr>
        <w:t>，即可生成当天的持仓明细报告；</w:t>
      </w:r>
    </w:p>
    <w:p w14:paraId="2491CBE5" w14:textId="1506A42E" w:rsidR="00CD596F" w:rsidRPr="009615FD" w:rsidRDefault="00E061C3" w:rsidP="00CD596F">
      <w:pPr>
        <w:rPr>
          <w:rFonts w:ascii="Book Antiqua" w:hAnsi="Book Antiqua"/>
        </w:rPr>
      </w:pPr>
      <w:r w:rsidRPr="009615FD">
        <w:rPr>
          <w:rFonts w:ascii="Book Antiqua" w:hAnsi="Book Antiqua"/>
          <w:noProof/>
        </w:rPr>
        <w:drawing>
          <wp:inline distT="0" distB="0" distL="0" distR="0" wp14:anchorId="068CD4C1" wp14:editId="06E901C1">
            <wp:extent cx="5274310" cy="222948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29485"/>
                    </a:xfrm>
                    <a:prstGeom prst="rect">
                      <a:avLst/>
                    </a:prstGeom>
                  </pic:spPr>
                </pic:pic>
              </a:graphicData>
            </a:graphic>
          </wp:inline>
        </w:drawing>
      </w:r>
    </w:p>
    <w:p w14:paraId="3AD53FBE" w14:textId="7D7B2BE2" w:rsidR="00BF69EE" w:rsidRPr="009615FD" w:rsidRDefault="00BF69EE" w:rsidP="00BF69EE">
      <w:pPr>
        <w:jc w:val="center"/>
        <w:rPr>
          <w:rFonts w:ascii="Book Antiqua" w:hAnsi="Book Antiqua"/>
        </w:rPr>
      </w:pPr>
      <w:r w:rsidRPr="009615FD">
        <w:rPr>
          <w:rFonts w:ascii="Book Antiqua" w:hAnsi="Book Antiqua"/>
        </w:rPr>
        <w:lastRenderedPageBreak/>
        <w:t>图</w:t>
      </w:r>
      <w:r w:rsidRPr="009615FD">
        <w:rPr>
          <w:rFonts w:ascii="Book Antiqua" w:hAnsi="Book Antiqua"/>
        </w:rPr>
        <w:t xml:space="preserve"> 7-2-1</w:t>
      </w:r>
    </w:p>
    <w:p w14:paraId="794F865E" w14:textId="32FBD3C6" w:rsidR="00FA08A3" w:rsidRPr="009615FD" w:rsidRDefault="00FA08A3" w:rsidP="00FA08A3">
      <w:pPr>
        <w:rPr>
          <w:rFonts w:ascii="Book Antiqua" w:hAnsi="Book Antiqua"/>
          <w:b/>
        </w:rPr>
      </w:pPr>
      <w:r w:rsidRPr="009615FD">
        <w:rPr>
          <w:rFonts w:ascii="Book Antiqua" w:hAnsi="Book Antiqua"/>
          <w:b/>
        </w:rPr>
        <w:t>字段说明：</w:t>
      </w:r>
    </w:p>
    <w:tbl>
      <w:tblPr>
        <w:tblW w:w="9517" w:type="dxa"/>
        <w:tblLook w:val="04A0" w:firstRow="1" w:lastRow="0" w:firstColumn="1" w:lastColumn="0" w:noHBand="0" w:noVBand="1"/>
      </w:tblPr>
      <w:tblGrid>
        <w:gridCol w:w="1385"/>
        <w:gridCol w:w="2273"/>
        <w:gridCol w:w="5859"/>
      </w:tblGrid>
      <w:tr w:rsidR="00FA08A3" w:rsidRPr="009615FD" w14:paraId="5A29C6C2" w14:textId="77777777" w:rsidTr="00403373">
        <w:trPr>
          <w:trHeight w:val="261"/>
        </w:trPr>
        <w:tc>
          <w:tcPr>
            <w:tcW w:w="1385"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33F46A1B" w14:textId="77777777" w:rsidR="00FA08A3" w:rsidRPr="009615FD" w:rsidRDefault="00FA08A3" w:rsidP="00FA08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273" w:type="dxa"/>
            <w:tcBorders>
              <w:top w:val="single" w:sz="4" w:space="0" w:color="auto"/>
              <w:left w:val="nil"/>
              <w:bottom w:val="single" w:sz="4" w:space="0" w:color="auto"/>
              <w:right w:val="single" w:sz="4" w:space="0" w:color="auto"/>
            </w:tcBorders>
            <w:shd w:val="clear" w:color="000000" w:fill="A6A6A6"/>
            <w:noWrap/>
            <w:vAlign w:val="bottom"/>
            <w:hideMark/>
          </w:tcPr>
          <w:p w14:paraId="42974FF8" w14:textId="77777777" w:rsidR="00FA08A3" w:rsidRPr="009615FD" w:rsidRDefault="00FA08A3" w:rsidP="00FA08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5859" w:type="dxa"/>
            <w:tcBorders>
              <w:top w:val="single" w:sz="4" w:space="0" w:color="auto"/>
              <w:left w:val="nil"/>
              <w:bottom w:val="single" w:sz="4" w:space="0" w:color="auto"/>
              <w:right w:val="single" w:sz="4" w:space="0" w:color="auto"/>
            </w:tcBorders>
            <w:shd w:val="clear" w:color="000000" w:fill="A6A6A6"/>
            <w:vAlign w:val="bottom"/>
            <w:hideMark/>
          </w:tcPr>
          <w:p w14:paraId="41E3C5D8" w14:textId="77777777" w:rsidR="00FA08A3" w:rsidRPr="009615FD" w:rsidRDefault="00FA08A3" w:rsidP="00FA08A3">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FA08A3" w:rsidRPr="009615FD" w14:paraId="6473D6A5"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0FBAF1C5"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273" w:type="dxa"/>
            <w:tcBorders>
              <w:top w:val="nil"/>
              <w:left w:val="nil"/>
              <w:bottom w:val="single" w:sz="4" w:space="0" w:color="auto"/>
              <w:right w:val="single" w:sz="4" w:space="0" w:color="auto"/>
            </w:tcBorders>
            <w:shd w:val="clear" w:color="auto" w:fill="auto"/>
            <w:noWrap/>
            <w:vAlign w:val="bottom"/>
            <w:hideMark/>
          </w:tcPr>
          <w:p w14:paraId="11D9DE9F"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5859" w:type="dxa"/>
            <w:tcBorders>
              <w:top w:val="nil"/>
              <w:left w:val="nil"/>
              <w:bottom w:val="single" w:sz="4" w:space="0" w:color="auto"/>
              <w:right w:val="single" w:sz="4" w:space="0" w:color="auto"/>
            </w:tcBorders>
            <w:shd w:val="clear" w:color="auto" w:fill="auto"/>
            <w:vAlign w:val="bottom"/>
            <w:hideMark/>
          </w:tcPr>
          <w:p w14:paraId="6E3E3B3F"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报表中展示的期权合约所属的交易簿名称</w:t>
            </w:r>
          </w:p>
        </w:tc>
      </w:tr>
      <w:tr w:rsidR="00FA08A3" w:rsidRPr="009615FD" w14:paraId="3899D22F"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AFE7466"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273" w:type="dxa"/>
            <w:tcBorders>
              <w:top w:val="nil"/>
              <w:left w:val="nil"/>
              <w:bottom w:val="single" w:sz="4" w:space="0" w:color="auto"/>
              <w:right w:val="single" w:sz="4" w:space="0" w:color="auto"/>
            </w:tcBorders>
            <w:shd w:val="clear" w:color="auto" w:fill="auto"/>
            <w:noWrap/>
            <w:vAlign w:val="bottom"/>
            <w:hideMark/>
          </w:tcPr>
          <w:p w14:paraId="1EC43B95"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交易对手</w:t>
            </w:r>
          </w:p>
        </w:tc>
        <w:tc>
          <w:tcPr>
            <w:tcW w:w="5859" w:type="dxa"/>
            <w:tcBorders>
              <w:top w:val="nil"/>
              <w:left w:val="nil"/>
              <w:bottom w:val="single" w:sz="4" w:space="0" w:color="auto"/>
              <w:right w:val="single" w:sz="4" w:space="0" w:color="auto"/>
            </w:tcBorders>
            <w:shd w:val="clear" w:color="auto" w:fill="auto"/>
            <w:vAlign w:val="bottom"/>
            <w:hideMark/>
          </w:tcPr>
          <w:p w14:paraId="692E8464"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报表中展示的期权合约所属的交易对手名称</w:t>
            </w:r>
          </w:p>
        </w:tc>
      </w:tr>
      <w:tr w:rsidR="00FA08A3" w:rsidRPr="009615FD" w14:paraId="5E53BBA7" w14:textId="77777777" w:rsidTr="00403373">
        <w:trPr>
          <w:trHeight w:val="1569"/>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00213776"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273" w:type="dxa"/>
            <w:tcBorders>
              <w:top w:val="nil"/>
              <w:left w:val="nil"/>
              <w:bottom w:val="single" w:sz="4" w:space="0" w:color="auto"/>
              <w:right w:val="single" w:sz="4" w:space="0" w:color="auto"/>
            </w:tcBorders>
            <w:shd w:val="clear" w:color="auto" w:fill="auto"/>
            <w:noWrap/>
            <w:vAlign w:val="bottom"/>
            <w:hideMark/>
          </w:tcPr>
          <w:p w14:paraId="155949F0"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交易代码</w:t>
            </w:r>
          </w:p>
        </w:tc>
        <w:tc>
          <w:tcPr>
            <w:tcW w:w="5859" w:type="dxa"/>
            <w:tcBorders>
              <w:top w:val="nil"/>
              <w:left w:val="nil"/>
              <w:bottom w:val="single" w:sz="4" w:space="0" w:color="auto"/>
              <w:right w:val="single" w:sz="4" w:space="0" w:color="auto"/>
            </w:tcBorders>
            <w:shd w:val="clear" w:color="auto" w:fill="auto"/>
            <w:vAlign w:val="bottom"/>
            <w:hideMark/>
          </w:tcPr>
          <w:p w14:paraId="1D764C24"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代码，属于期权的唯一标志符</w:t>
            </w:r>
          </w:p>
        </w:tc>
      </w:tr>
      <w:tr w:rsidR="00FA08A3" w:rsidRPr="009615FD" w14:paraId="4DEAA2E4"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D52D906"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273" w:type="dxa"/>
            <w:tcBorders>
              <w:top w:val="nil"/>
              <w:left w:val="nil"/>
              <w:bottom w:val="single" w:sz="4" w:space="0" w:color="auto"/>
              <w:right w:val="single" w:sz="4" w:space="0" w:color="auto"/>
            </w:tcBorders>
            <w:shd w:val="clear" w:color="auto" w:fill="auto"/>
            <w:noWrap/>
            <w:vAlign w:val="bottom"/>
            <w:hideMark/>
          </w:tcPr>
          <w:p w14:paraId="7E5C8F78"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5859" w:type="dxa"/>
            <w:tcBorders>
              <w:top w:val="nil"/>
              <w:left w:val="nil"/>
              <w:bottom w:val="single" w:sz="4" w:space="0" w:color="auto"/>
              <w:right w:val="single" w:sz="4" w:space="0" w:color="auto"/>
            </w:tcBorders>
            <w:shd w:val="clear" w:color="auto" w:fill="auto"/>
            <w:vAlign w:val="bottom"/>
            <w:hideMark/>
          </w:tcPr>
          <w:p w14:paraId="3FF8FC0F"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期权合约挂钩的标的物代码</w:t>
            </w:r>
          </w:p>
        </w:tc>
      </w:tr>
      <w:tr w:rsidR="00FA08A3" w:rsidRPr="009615FD" w14:paraId="0F8B1A4F" w14:textId="77777777" w:rsidTr="00403373">
        <w:trPr>
          <w:trHeight w:val="1046"/>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3D77DDB2"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273" w:type="dxa"/>
            <w:tcBorders>
              <w:top w:val="nil"/>
              <w:left w:val="nil"/>
              <w:bottom w:val="single" w:sz="4" w:space="0" w:color="auto"/>
              <w:right w:val="single" w:sz="4" w:space="0" w:color="auto"/>
            </w:tcBorders>
            <w:shd w:val="clear" w:color="auto" w:fill="auto"/>
            <w:noWrap/>
            <w:vAlign w:val="bottom"/>
            <w:hideMark/>
          </w:tcPr>
          <w:p w14:paraId="3A80B97A"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期权类型</w:t>
            </w:r>
          </w:p>
        </w:tc>
        <w:tc>
          <w:tcPr>
            <w:tcW w:w="5859" w:type="dxa"/>
            <w:tcBorders>
              <w:top w:val="nil"/>
              <w:left w:val="nil"/>
              <w:bottom w:val="single" w:sz="4" w:space="0" w:color="auto"/>
              <w:right w:val="single" w:sz="4" w:space="0" w:color="auto"/>
            </w:tcBorders>
            <w:shd w:val="clear" w:color="auto" w:fill="auto"/>
            <w:vAlign w:val="bottom"/>
            <w:hideMark/>
          </w:tcPr>
          <w:p w14:paraId="77583F8E"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期权合约类型</w:t>
            </w:r>
          </w:p>
        </w:tc>
      </w:tr>
      <w:tr w:rsidR="00FA08A3" w:rsidRPr="009615FD" w14:paraId="4E7CBEA3"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667CF594"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273" w:type="dxa"/>
            <w:tcBorders>
              <w:top w:val="nil"/>
              <w:left w:val="nil"/>
              <w:bottom w:val="single" w:sz="4" w:space="0" w:color="auto"/>
              <w:right w:val="single" w:sz="4" w:space="0" w:color="auto"/>
            </w:tcBorders>
            <w:shd w:val="clear" w:color="auto" w:fill="auto"/>
            <w:noWrap/>
            <w:vAlign w:val="bottom"/>
            <w:hideMark/>
          </w:tcPr>
          <w:p w14:paraId="62E62766"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期初数量</w:t>
            </w:r>
          </w:p>
        </w:tc>
        <w:tc>
          <w:tcPr>
            <w:tcW w:w="5859" w:type="dxa"/>
            <w:tcBorders>
              <w:top w:val="nil"/>
              <w:left w:val="nil"/>
              <w:bottom w:val="single" w:sz="4" w:space="0" w:color="auto"/>
              <w:right w:val="single" w:sz="4" w:space="0" w:color="auto"/>
            </w:tcBorders>
            <w:shd w:val="clear" w:color="auto" w:fill="auto"/>
            <w:vAlign w:val="bottom"/>
            <w:hideMark/>
          </w:tcPr>
          <w:p w14:paraId="32825ED4"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期权合约成立时的合约数量</w:t>
            </w:r>
          </w:p>
        </w:tc>
      </w:tr>
      <w:tr w:rsidR="00FA08A3" w:rsidRPr="009615FD" w14:paraId="521F4EF0" w14:textId="77777777" w:rsidTr="00403373">
        <w:trPr>
          <w:trHeight w:val="784"/>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22AA41F7"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273" w:type="dxa"/>
            <w:tcBorders>
              <w:top w:val="nil"/>
              <w:left w:val="nil"/>
              <w:bottom w:val="single" w:sz="4" w:space="0" w:color="auto"/>
              <w:right w:val="single" w:sz="4" w:space="0" w:color="auto"/>
            </w:tcBorders>
            <w:shd w:val="clear" w:color="auto" w:fill="auto"/>
            <w:noWrap/>
            <w:vAlign w:val="bottom"/>
            <w:hideMark/>
          </w:tcPr>
          <w:p w14:paraId="78B176E5"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平仓数量</w:t>
            </w:r>
          </w:p>
        </w:tc>
        <w:tc>
          <w:tcPr>
            <w:tcW w:w="5859" w:type="dxa"/>
            <w:tcBorders>
              <w:top w:val="nil"/>
              <w:left w:val="nil"/>
              <w:bottom w:val="single" w:sz="4" w:space="0" w:color="auto"/>
              <w:right w:val="single" w:sz="4" w:space="0" w:color="auto"/>
            </w:tcBorders>
            <w:shd w:val="clear" w:color="auto" w:fill="auto"/>
            <w:vAlign w:val="bottom"/>
            <w:hideMark/>
          </w:tcPr>
          <w:p w14:paraId="4B2B2B0C"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期权合约进行提前平仓的数量</w:t>
            </w:r>
          </w:p>
        </w:tc>
      </w:tr>
      <w:tr w:rsidR="00FA08A3" w:rsidRPr="009615FD" w14:paraId="2640B04E" w14:textId="77777777" w:rsidTr="00403373">
        <w:trPr>
          <w:trHeight w:val="1308"/>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16243664"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273" w:type="dxa"/>
            <w:tcBorders>
              <w:top w:val="nil"/>
              <w:left w:val="nil"/>
              <w:bottom w:val="single" w:sz="4" w:space="0" w:color="auto"/>
              <w:right w:val="single" w:sz="4" w:space="0" w:color="auto"/>
            </w:tcBorders>
            <w:shd w:val="clear" w:color="auto" w:fill="auto"/>
            <w:noWrap/>
            <w:vAlign w:val="bottom"/>
            <w:hideMark/>
          </w:tcPr>
          <w:p w14:paraId="06474EB5"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持仓数量</w:t>
            </w:r>
          </w:p>
        </w:tc>
        <w:tc>
          <w:tcPr>
            <w:tcW w:w="5859" w:type="dxa"/>
            <w:tcBorders>
              <w:top w:val="nil"/>
              <w:left w:val="nil"/>
              <w:bottom w:val="single" w:sz="4" w:space="0" w:color="auto"/>
              <w:right w:val="single" w:sz="4" w:space="0" w:color="auto"/>
            </w:tcBorders>
            <w:shd w:val="clear" w:color="auto" w:fill="auto"/>
            <w:vAlign w:val="bottom"/>
            <w:hideMark/>
          </w:tcPr>
          <w:p w14:paraId="78A327F4"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现在的期权合约剩余的持仓数量，持仓数量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期初数量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平仓数量</w:t>
            </w:r>
          </w:p>
        </w:tc>
      </w:tr>
      <w:tr w:rsidR="00FA08A3" w:rsidRPr="009615FD" w14:paraId="144C536C" w14:textId="77777777" w:rsidTr="00403373">
        <w:trPr>
          <w:trHeight w:val="784"/>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1AB87322"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273" w:type="dxa"/>
            <w:tcBorders>
              <w:top w:val="nil"/>
              <w:left w:val="nil"/>
              <w:bottom w:val="single" w:sz="4" w:space="0" w:color="auto"/>
              <w:right w:val="single" w:sz="4" w:space="0" w:color="auto"/>
            </w:tcBorders>
            <w:shd w:val="clear" w:color="auto" w:fill="auto"/>
            <w:noWrap/>
            <w:vAlign w:val="bottom"/>
            <w:hideMark/>
          </w:tcPr>
          <w:p w14:paraId="3125AE2D"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期权费</w:t>
            </w:r>
          </w:p>
        </w:tc>
        <w:tc>
          <w:tcPr>
            <w:tcW w:w="5859" w:type="dxa"/>
            <w:tcBorders>
              <w:top w:val="nil"/>
              <w:left w:val="nil"/>
              <w:bottom w:val="single" w:sz="4" w:space="0" w:color="auto"/>
              <w:right w:val="single" w:sz="4" w:space="0" w:color="auto"/>
            </w:tcBorders>
            <w:shd w:val="clear" w:color="auto" w:fill="auto"/>
            <w:vAlign w:val="bottom"/>
            <w:hideMark/>
          </w:tcPr>
          <w:p w14:paraId="0D97D17D"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该期权合约的期权费</w:t>
            </w:r>
          </w:p>
        </w:tc>
      </w:tr>
      <w:tr w:rsidR="00FA08A3" w:rsidRPr="009615FD" w14:paraId="34849767"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F2913C0"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2273" w:type="dxa"/>
            <w:tcBorders>
              <w:top w:val="nil"/>
              <w:left w:val="nil"/>
              <w:bottom w:val="single" w:sz="4" w:space="0" w:color="auto"/>
              <w:right w:val="single" w:sz="4" w:space="0" w:color="auto"/>
            </w:tcBorders>
            <w:shd w:val="clear" w:color="auto" w:fill="auto"/>
            <w:noWrap/>
            <w:vAlign w:val="bottom"/>
            <w:hideMark/>
          </w:tcPr>
          <w:p w14:paraId="75E78B75"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平仓金额</w:t>
            </w:r>
          </w:p>
        </w:tc>
        <w:tc>
          <w:tcPr>
            <w:tcW w:w="5859" w:type="dxa"/>
            <w:tcBorders>
              <w:top w:val="nil"/>
              <w:left w:val="nil"/>
              <w:bottom w:val="single" w:sz="4" w:space="0" w:color="auto"/>
              <w:right w:val="single" w:sz="4" w:space="0" w:color="auto"/>
            </w:tcBorders>
            <w:shd w:val="clear" w:color="auto" w:fill="auto"/>
            <w:vAlign w:val="bottom"/>
            <w:hideMark/>
          </w:tcPr>
          <w:p w14:paraId="4EDDF81F"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该期权合约的已平仓的金额</w:t>
            </w:r>
          </w:p>
        </w:tc>
      </w:tr>
      <w:tr w:rsidR="00FA08A3" w:rsidRPr="009615FD" w14:paraId="54227E66"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5DB11199"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2273" w:type="dxa"/>
            <w:tcBorders>
              <w:top w:val="nil"/>
              <w:left w:val="nil"/>
              <w:bottom w:val="single" w:sz="4" w:space="0" w:color="auto"/>
              <w:right w:val="single" w:sz="4" w:space="0" w:color="auto"/>
            </w:tcBorders>
            <w:shd w:val="clear" w:color="auto" w:fill="auto"/>
            <w:noWrap/>
            <w:vAlign w:val="bottom"/>
            <w:hideMark/>
          </w:tcPr>
          <w:p w14:paraId="6CFD09D9"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市值</w:t>
            </w:r>
          </w:p>
        </w:tc>
        <w:tc>
          <w:tcPr>
            <w:tcW w:w="5859" w:type="dxa"/>
            <w:tcBorders>
              <w:top w:val="nil"/>
              <w:left w:val="nil"/>
              <w:bottom w:val="single" w:sz="4" w:space="0" w:color="auto"/>
              <w:right w:val="single" w:sz="4" w:space="0" w:color="auto"/>
            </w:tcBorders>
            <w:shd w:val="clear" w:color="auto" w:fill="auto"/>
            <w:vAlign w:val="bottom"/>
            <w:hideMark/>
          </w:tcPr>
          <w:p w14:paraId="426FBFEB" w14:textId="0DA1F8D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w:t>
            </w:r>
            <w:r w:rsidR="00EE7D91" w:rsidRPr="009615FD">
              <w:rPr>
                <w:rFonts w:ascii="Book Antiqua" w:eastAsia="DengXian" w:hAnsi="Book Antiqua" w:cs="宋体"/>
                <w:color w:val="000000"/>
                <w:kern w:val="0"/>
                <w:sz w:val="22"/>
              </w:rPr>
              <w:t>未平仓且</w:t>
            </w:r>
            <w:r w:rsidR="007A4E99" w:rsidRPr="009615FD">
              <w:rPr>
                <w:rFonts w:ascii="Book Antiqua" w:eastAsia="DengXian" w:hAnsi="Book Antiqua" w:cs="宋体"/>
                <w:color w:val="000000"/>
                <w:kern w:val="0"/>
                <w:sz w:val="22"/>
              </w:rPr>
              <w:t>存续期内的</w:t>
            </w:r>
            <w:r w:rsidRPr="009615FD">
              <w:rPr>
                <w:rFonts w:ascii="Book Antiqua" w:eastAsia="DengXian" w:hAnsi="Book Antiqua" w:cs="宋体"/>
                <w:color w:val="000000"/>
                <w:kern w:val="0"/>
                <w:sz w:val="22"/>
              </w:rPr>
              <w:t>估值</w:t>
            </w:r>
          </w:p>
        </w:tc>
      </w:tr>
      <w:tr w:rsidR="00FA08A3" w:rsidRPr="009615FD" w14:paraId="646952F7" w14:textId="77777777" w:rsidTr="00403373">
        <w:trPr>
          <w:trHeight w:val="523"/>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A57FBB3"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12</w:t>
            </w:r>
          </w:p>
        </w:tc>
        <w:tc>
          <w:tcPr>
            <w:tcW w:w="2273" w:type="dxa"/>
            <w:tcBorders>
              <w:top w:val="nil"/>
              <w:left w:val="nil"/>
              <w:bottom w:val="single" w:sz="4" w:space="0" w:color="auto"/>
              <w:right w:val="single" w:sz="4" w:space="0" w:color="auto"/>
            </w:tcBorders>
            <w:shd w:val="clear" w:color="auto" w:fill="auto"/>
            <w:noWrap/>
            <w:vAlign w:val="bottom"/>
            <w:hideMark/>
          </w:tcPr>
          <w:p w14:paraId="2C5FEA67"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盈亏</w:t>
            </w:r>
          </w:p>
        </w:tc>
        <w:tc>
          <w:tcPr>
            <w:tcW w:w="5859" w:type="dxa"/>
            <w:tcBorders>
              <w:top w:val="nil"/>
              <w:left w:val="nil"/>
              <w:bottom w:val="single" w:sz="4" w:space="0" w:color="auto"/>
              <w:right w:val="single" w:sz="4" w:space="0" w:color="auto"/>
            </w:tcBorders>
            <w:shd w:val="clear" w:color="auto" w:fill="auto"/>
            <w:vAlign w:val="bottom"/>
            <w:hideMark/>
          </w:tcPr>
          <w:p w14:paraId="76B04C3A"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当前时间每笔交易的总盈亏，存续期内盈亏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期权费</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平仓金额</w:t>
            </w:r>
          </w:p>
        </w:tc>
      </w:tr>
      <w:tr w:rsidR="00FA08A3" w:rsidRPr="009615FD" w14:paraId="4F2FCF18" w14:textId="77777777" w:rsidTr="00403373">
        <w:trPr>
          <w:trHeight w:val="183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37A0BE59"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13</w:t>
            </w:r>
          </w:p>
        </w:tc>
        <w:tc>
          <w:tcPr>
            <w:tcW w:w="2273" w:type="dxa"/>
            <w:tcBorders>
              <w:top w:val="nil"/>
              <w:left w:val="nil"/>
              <w:bottom w:val="single" w:sz="4" w:space="0" w:color="auto"/>
              <w:right w:val="single" w:sz="4" w:space="0" w:color="auto"/>
            </w:tcBorders>
            <w:shd w:val="clear" w:color="auto" w:fill="auto"/>
            <w:noWrap/>
            <w:vAlign w:val="bottom"/>
            <w:hideMark/>
          </w:tcPr>
          <w:p w14:paraId="2CB33666"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5859" w:type="dxa"/>
            <w:tcBorders>
              <w:top w:val="nil"/>
              <w:left w:val="nil"/>
              <w:bottom w:val="single" w:sz="4" w:space="0" w:color="auto"/>
              <w:right w:val="single" w:sz="4" w:space="0" w:color="auto"/>
            </w:tcBorders>
            <w:shd w:val="clear" w:color="auto" w:fill="auto"/>
            <w:vAlign w:val="bottom"/>
            <w:hideMark/>
          </w:tcPr>
          <w:p w14:paraId="723AA744" w14:textId="7E565BA9"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r w:rsidRPr="009615FD">
              <w:rPr>
                <w:rFonts w:ascii="Book Antiqua" w:eastAsia="DengXian" w:hAnsi="Book Antiqua" w:cs="宋体"/>
                <w:color w:val="000000"/>
                <w:kern w:val="0"/>
                <w:sz w:val="22"/>
              </w:rPr>
              <w:t>=delta/multiplier</w:t>
            </w:r>
            <w:r w:rsidR="00E76F4B"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E76F4B" w:rsidRPr="009615FD">
              <w:rPr>
                <w:rFonts w:ascii="Book Antiqua" w:eastAsia="DengXian" w:hAnsi="Book Antiqua" w:cs="宋体"/>
                <w:color w:val="000000"/>
                <w:kern w:val="0"/>
                <w:sz w:val="22"/>
              </w:rPr>
              <w:t>）</w:t>
            </w:r>
          </w:p>
        </w:tc>
      </w:tr>
      <w:tr w:rsidR="00FA08A3" w:rsidRPr="009615FD" w14:paraId="4B7712BF"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78289B11"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2273" w:type="dxa"/>
            <w:tcBorders>
              <w:top w:val="nil"/>
              <w:left w:val="nil"/>
              <w:bottom w:val="single" w:sz="4" w:space="0" w:color="auto"/>
              <w:right w:val="single" w:sz="4" w:space="0" w:color="auto"/>
            </w:tcBorders>
            <w:shd w:val="clear" w:color="auto" w:fill="auto"/>
            <w:noWrap/>
            <w:vAlign w:val="bottom"/>
            <w:hideMark/>
          </w:tcPr>
          <w:p w14:paraId="48D1C2BA"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 decay</w:t>
            </w:r>
            <w:r w:rsidRPr="009615FD">
              <w:rPr>
                <w:rFonts w:ascii="Book Antiqua" w:eastAsia="DengXian" w:hAnsi="Book Antiqua" w:cs="宋体"/>
                <w:color w:val="000000"/>
                <w:kern w:val="0"/>
                <w:sz w:val="22"/>
              </w:rPr>
              <w:t>（手）</w:t>
            </w:r>
          </w:p>
        </w:tc>
        <w:tc>
          <w:tcPr>
            <w:tcW w:w="5859" w:type="dxa"/>
            <w:tcBorders>
              <w:top w:val="nil"/>
              <w:left w:val="nil"/>
              <w:bottom w:val="single" w:sz="4" w:space="0" w:color="auto"/>
              <w:right w:val="single" w:sz="4" w:space="0" w:color="auto"/>
            </w:tcBorders>
            <w:shd w:val="clear" w:color="auto" w:fill="auto"/>
            <w:vAlign w:val="bottom"/>
            <w:hideMark/>
          </w:tcPr>
          <w:p w14:paraId="3228349C"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一天的变化</w:t>
            </w:r>
          </w:p>
        </w:tc>
      </w:tr>
      <w:tr w:rsidR="00FA08A3" w:rsidRPr="009615FD" w14:paraId="7316D7B6"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32170D91"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15</w:t>
            </w:r>
          </w:p>
        </w:tc>
        <w:tc>
          <w:tcPr>
            <w:tcW w:w="2273" w:type="dxa"/>
            <w:tcBorders>
              <w:top w:val="nil"/>
              <w:left w:val="nil"/>
              <w:bottom w:val="single" w:sz="4" w:space="0" w:color="auto"/>
              <w:right w:val="single" w:sz="4" w:space="0" w:color="auto"/>
            </w:tcBorders>
            <w:shd w:val="clear" w:color="auto" w:fill="auto"/>
            <w:noWrap/>
            <w:vAlign w:val="bottom"/>
            <w:hideMark/>
          </w:tcPr>
          <w:p w14:paraId="397047E5"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预期</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（手）</w:t>
            </w:r>
          </w:p>
        </w:tc>
        <w:tc>
          <w:tcPr>
            <w:tcW w:w="5859" w:type="dxa"/>
            <w:tcBorders>
              <w:top w:val="nil"/>
              <w:left w:val="nil"/>
              <w:bottom w:val="single" w:sz="4" w:space="0" w:color="auto"/>
              <w:right w:val="single" w:sz="4" w:space="0" w:color="auto"/>
            </w:tcBorders>
            <w:shd w:val="clear" w:color="auto" w:fill="auto"/>
            <w:vAlign w:val="bottom"/>
            <w:hideMark/>
          </w:tcPr>
          <w:p w14:paraId="2382FC54"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当前行情计算的第二天</w:t>
            </w:r>
            <w:r w:rsidRPr="009615FD">
              <w:rPr>
                <w:rFonts w:ascii="Book Antiqua" w:eastAsia="DengXian" w:hAnsi="Book Antiqua" w:cs="宋体"/>
                <w:color w:val="000000"/>
                <w:kern w:val="0"/>
                <w:sz w:val="22"/>
              </w:rPr>
              <w:t>9</w:t>
            </w:r>
            <w:r w:rsidRPr="009615FD">
              <w:rPr>
                <w:rFonts w:ascii="Book Antiqua" w:eastAsia="DengXian" w:hAnsi="Book Antiqua" w:cs="宋体"/>
                <w:color w:val="000000"/>
                <w:kern w:val="0"/>
                <w:sz w:val="22"/>
              </w:rPr>
              <w:t>点的</w:t>
            </w:r>
            <w:r w:rsidRPr="009615FD">
              <w:rPr>
                <w:rFonts w:ascii="Book Antiqua" w:eastAsia="DengXian" w:hAnsi="Book Antiqua" w:cs="宋体"/>
                <w:color w:val="000000"/>
                <w:kern w:val="0"/>
                <w:sz w:val="22"/>
              </w:rPr>
              <w:t>delta</w:t>
            </w:r>
          </w:p>
        </w:tc>
      </w:tr>
      <w:tr w:rsidR="00FA08A3" w:rsidRPr="009615FD" w14:paraId="5B8BF871" w14:textId="77777777" w:rsidTr="00403373">
        <w:trPr>
          <w:trHeight w:val="1569"/>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E5E5FF8"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16</w:t>
            </w:r>
          </w:p>
        </w:tc>
        <w:tc>
          <w:tcPr>
            <w:tcW w:w="2273" w:type="dxa"/>
            <w:tcBorders>
              <w:top w:val="nil"/>
              <w:left w:val="nil"/>
              <w:bottom w:val="single" w:sz="4" w:space="0" w:color="auto"/>
              <w:right w:val="single" w:sz="4" w:space="0" w:color="auto"/>
            </w:tcBorders>
            <w:shd w:val="clear" w:color="auto" w:fill="auto"/>
            <w:noWrap/>
            <w:vAlign w:val="bottom"/>
            <w:hideMark/>
          </w:tcPr>
          <w:p w14:paraId="15949ADE"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金额</w:t>
            </w:r>
          </w:p>
        </w:tc>
        <w:tc>
          <w:tcPr>
            <w:tcW w:w="5859" w:type="dxa"/>
            <w:tcBorders>
              <w:top w:val="nil"/>
              <w:left w:val="nil"/>
              <w:bottom w:val="single" w:sz="4" w:space="0" w:color="auto"/>
              <w:right w:val="single" w:sz="4" w:space="0" w:color="auto"/>
            </w:tcBorders>
            <w:shd w:val="clear" w:color="auto" w:fill="auto"/>
            <w:vAlign w:val="bottom"/>
            <w:hideMark/>
          </w:tcPr>
          <w:p w14:paraId="0105EE19" w14:textId="7DF17542"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 cash=gamma * S * S / 100</w:t>
            </w:r>
            <w:r w:rsidR="00E76F4B"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E76F4B" w:rsidRPr="009615FD">
              <w:rPr>
                <w:rFonts w:ascii="Book Antiqua" w:eastAsia="DengXian" w:hAnsi="Book Antiqua" w:cs="宋体"/>
                <w:color w:val="000000"/>
                <w:kern w:val="0"/>
                <w:sz w:val="22"/>
              </w:rPr>
              <w:t>）</w:t>
            </w:r>
          </w:p>
        </w:tc>
      </w:tr>
      <w:tr w:rsidR="00FA08A3" w:rsidRPr="009615FD" w14:paraId="4EC657F1" w14:textId="77777777" w:rsidTr="00403373">
        <w:trPr>
          <w:trHeight w:val="1308"/>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23C6EC35"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17</w:t>
            </w:r>
          </w:p>
        </w:tc>
        <w:tc>
          <w:tcPr>
            <w:tcW w:w="2273" w:type="dxa"/>
            <w:tcBorders>
              <w:top w:val="nil"/>
              <w:left w:val="nil"/>
              <w:bottom w:val="single" w:sz="4" w:space="0" w:color="auto"/>
              <w:right w:val="single" w:sz="4" w:space="0" w:color="auto"/>
            </w:tcBorders>
            <w:shd w:val="clear" w:color="auto" w:fill="auto"/>
            <w:noWrap/>
            <w:vAlign w:val="bottom"/>
            <w:hideMark/>
          </w:tcPr>
          <w:p w14:paraId="21607470" w14:textId="77777777" w:rsidR="00FA08A3" w:rsidRPr="009615FD" w:rsidRDefault="00FA08A3" w:rsidP="00FA08A3">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
        </w:tc>
        <w:tc>
          <w:tcPr>
            <w:tcW w:w="5859" w:type="dxa"/>
            <w:tcBorders>
              <w:top w:val="nil"/>
              <w:left w:val="nil"/>
              <w:bottom w:val="single" w:sz="4" w:space="0" w:color="auto"/>
              <w:right w:val="single" w:sz="4" w:space="0" w:color="auto"/>
            </w:tcBorders>
            <w:shd w:val="clear" w:color="auto" w:fill="auto"/>
            <w:vAlign w:val="bottom"/>
            <w:hideMark/>
          </w:tcPr>
          <w:p w14:paraId="0C5FB599" w14:textId="4B576ED5" w:rsidR="00FA08A3" w:rsidRPr="009615FD" w:rsidRDefault="00FA08A3" w:rsidP="00FA08A3">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/1%=</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 xml:space="preserve"> / 100</w:t>
            </w:r>
            <w:r w:rsidR="00E76F4B"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E76F4B" w:rsidRPr="009615FD">
              <w:rPr>
                <w:rFonts w:ascii="Book Antiqua" w:eastAsia="DengXian" w:hAnsi="Book Antiqua" w:cs="宋体"/>
                <w:color w:val="000000"/>
                <w:kern w:val="0"/>
                <w:sz w:val="22"/>
              </w:rPr>
              <w:t>）</w:t>
            </w:r>
          </w:p>
        </w:tc>
      </w:tr>
      <w:tr w:rsidR="00FA08A3" w:rsidRPr="009615FD" w14:paraId="744CD334" w14:textId="77777777" w:rsidTr="00403373">
        <w:trPr>
          <w:trHeight w:val="1308"/>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2A289C95"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18</w:t>
            </w:r>
          </w:p>
        </w:tc>
        <w:tc>
          <w:tcPr>
            <w:tcW w:w="2273" w:type="dxa"/>
            <w:tcBorders>
              <w:top w:val="nil"/>
              <w:left w:val="nil"/>
              <w:bottom w:val="single" w:sz="4" w:space="0" w:color="auto"/>
              <w:right w:val="single" w:sz="4" w:space="0" w:color="auto"/>
            </w:tcBorders>
            <w:shd w:val="clear" w:color="auto" w:fill="auto"/>
            <w:noWrap/>
            <w:vAlign w:val="bottom"/>
            <w:hideMark/>
          </w:tcPr>
          <w:p w14:paraId="730BC669"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p>
        </w:tc>
        <w:tc>
          <w:tcPr>
            <w:tcW w:w="5859" w:type="dxa"/>
            <w:tcBorders>
              <w:top w:val="nil"/>
              <w:left w:val="nil"/>
              <w:bottom w:val="single" w:sz="4" w:space="0" w:color="auto"/>
              <w:right w:val="single" w:sz="4" w:space="0" w:color="auto"/>
            </w:tcBorders>
            <w:shd w:val="clear" w:color="auto" w:fill="auto"/>
            <w:vAlign w:val="bottom"/>
            <w:hideMark/>
          </w:tcPr>
          <w:p w14:paraId="25C79286" w14:textId="647DD002"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theta/1</w:t>
            </w:r>
            <w:r w:rsidRPr="009615FD">
              <w:rPr>
                <w:rFonts w:ascii="Book Antiqua" w:eastAsia="DengXian" w:hAnsi="Book Antiqua" w:cs="宋体"/>
                <w:color w:val="000000"/>
                <w:kern w:val="0"/>
                <w:sz w:val="22"/>
              </w:rPr>
              <w:t>天</w:t>
            </w:r>
            <w:r w:rsidRPr="009615FD">
              <w:rPr>
                <w:rFonts w:ascii="Book Antiqua" w:eastAsia="DengXian" w:hAnsi="Book Antiqua" w:cs="宋体"/>
                <w:color w:val="000000"/>
                <w:kern w:val="0"/>
                <w:sz w:val="22"/>
              </w:rPr>
              <w:t xml:space="preserve">=theta / 365 </w:t>
            </w:r>
            <w:r w:rsidRPr="009615FD">
              <w:rPr>
                <w:rFonts w:ascii="Book Antiqua" w:eastAsia="DengXian" w:hAnsi="Book Antiqua" w:cs="宋体"/>
                <w:color w:val="000000"/>
                <w:kern w:val="0"/>
                <w:sz w:val="22"/>
              </w:rPr>
              <w:t>（一年</w:t>
            </w:r>
            <w:r w:rsidRPr="009615FD">
              <w:rPr>
                <w:rFonts w:ascii="Book Antiqua" w:eastAsia="DengXian" w:hAnsi="Book Antiqua" w:cs="宋体"/>
                <w:color w:val="000000"/>
                <w:kern w:val="0"/>
                <w:sz w:val="22"/>
              </w:rPr>
              <w:t>365</w:t>
            </w:r>
            <w:r w:rsidRPr="009615FD">
              <w:rPr>
                <w:rFonts w:ascii="Book Antiqua" w:eastAsia="DengXian" w:hAnsi="Book Antiqua" w:cs="宋体"/>
                <w:color w:val="000000"/>
                <w:kern w:val="0"/>
                <w:sz w:val="22"/>
              </w:rPr>
              <w:t>天）</w:t>
            </w:r>
            <w:r w:rsidR="00D62CFC"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62CFC" w:rsidRPr="009615FD">
              <w:rPr>
                <w:rFonts w:ascii="Book Antiqua" w:eastAsia="DengXian" w:hAnsi="Book Antiqua" w:cs="宋体"/>
                <w:color w:val="000000"/>
                <w:kern w:val="0"/>
                <w:sz w:val="22"/>
              </w:rPr>
              <w:t>）</w:t>
            </w:r>
          </w:p>
        </w:tc>
      </w:tr>
      <w:tr w:rsidR="00FA08A3" w:rsidRPr="009615FD" w14:paraId="7165C0AB" w14:textId="77777777" w:rsidTr="00403373">
        <w:trPr>
          <w:trHeight w:val="1308"/>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24F5865"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19</w:t>
            </w:r>
          </w:p>
        </w:tc>
        <w:tc>
          <w:tcPr>
            <w:tcW w:w="2273" w:type="dxa"/>
            <w:tcBorders>
              <w:top w:val="nil"/>
              <w:left w:val="nil"/>
              <w:bottom w:val="single" w:sz="4" w:space="0" w:color="auto"/>
              <w:right w:val="single" w:sz="4" w:space="0" w:color="auto"/>
            </w:tcBorders>
            <w:shd w:val="clear" w:color="auto" w:fill="auto"/>
            <w:noWrap/>
            <w:vAlign w:val="bottom"/>
            <w:hideMark/>
          </w:tcPr>
          <w:p w14:paraId="78FEE0BF"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rho/1%</w:t>
            </w:r>
          </w:p>
        </w:tc>
        <w:tc>
          <w:tcPr>
            <w:tcW w:w="5859" w:type="dxa"/>
            <w:tcBorders>
              <w:top w:val="nil"/>
              <w:left w:val="nil"/>
              <w:bottom w:val="single" w:sz="4" w:space="0" w:color="auto"/>
              <w:right w:val="single" w:sz="4" w:space="0" w:color="auto"/>
            </w:tcBorders>
            <w:shd w:val="clear" w:color="auto" w:fill="auto"/>
            <w:vAlign w:val="bottom"/>
            <w:hideMark/>
          </w:tcPr>
          <w:p w14:paraId="6500F938" w14:textId="5C97E254"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rho/1%=rho / 100 </w:t>
            </w:r>
            <w:r w:rsidRPr="009615FD">
              <w:rPr>
                <w:rFonts w:ascii="Book Antiqua" w:eastAsia="DengXian" w:hAnsi="Book Antiqua" w:cs="宋体"/>
                <w:color w:val="000000"/>
                <w:kern w:val="0"/>
                <w:sz w:val="22"/>
              </w:rPr>
              <w:t>（利率变化</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w:t>
            </w:r>
            <w:r w:rsidR="00D62CFC" w:rsidRPr="009615FD">
              <w:rPr>
                <w:rFonts w:ascii="Book Antiqua" w:eastAsia="DengXian" w:hAnsi="Book Antiqua" w:cs="宋体"/>
                <w:color w:val="000000"/>
                <w:kern w:val="0"/>
                <w:sz w:val="22"/>
              </w:rPr>
              <w:t>（</w:t>
            </w:r>
            <w:r w:rsidR="00991ED4" w:rsidRPr="009615FD">
              <w:rPr>
                <w:rFonts w:ascii="Book Antiqua" w:eastAsia="DengXian" w:hAnsi="Book Antiqua" w:cs="宋体"/>
                <w:color w:val="000000"/>
                <w:kern w:val="0"/>
                <w:sz w:val="22"/>
              </w:rPr>
              <w:t>具体希腊值的定义见第九章</w:t>
            </w:r>
            <w:r w:rsidR="00D62CFC" w:rsidRPr="009615FD">
              <w:rPr>
                <w:rFonts w:ascii="Book Antiqua" w:eastAsia="DengXian" w:hAnsi="Book Antiqua" w:cs="宋体"/>
                <w:color w:val="000000"/>
                <w:kern w:val="0"/>
                <w:sz w:val="22"/>
              </w:rPr>
              <w:t>）</w:t>
            </w:r>
          </w:p>
        </w:tc>
      </w:tr>
      <w:tr w:rsidR="00FA08A3" w:rsidRPr="009615FD" w14:paraId="0A77C346"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679D4C77"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20</w:t>
            </w:r>
          </w:p>
        </w:tc>
        <w:tc>
          <w:tcPr>
            <w:tcW w:w="2273" w:type="dxa"/>
            <w:tcBorders>
              <w:top w:val="nil"/>
              <w:left w:val="nil"/>
              <w:bottom w:val="single" w:sz="4" w:space="0" w:color="auto"/>
              <w:right w:val="single" w:sz="4" w:space="0" w:color="auto"/>
            </w:tcBorders>
            <w:shd w:val="clear" w:color="auto" w:fill="auto"/>
            <w:noWrap/>
            <w:vAlign w:val="bottom"/>
            <w:hideMark/>
          </w:tcPr>
          <w:p w14:paraId="188B6440"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交易日</w:t>
            </w:r>
          </w:p>
        </w:tc>
        <w:tc>
          <w:tcPr>
            <w:tcW w:w="5859" w:type="dxa"/>
            <w:tcBorders>
              <w:top w:val="nil"/>
              <w:left w:val="nil"/>
              <w:bottom w:val="single" w:sz="4" w:space="0" w:color="auto"/>
              <w:right w:val="single" w:sz="4" w:space="0" w:color="auto"/>
            </w:tcBorders>
            <w:shd w:val="clear" w:color="auto" w:fill="auto"/>
            <w:vAlign w:val="bottom"/>
            <w:hideMark/>
          </w:tcPr>
          <w:p w14:paraId="369197C2"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该期权合约的交易起始日期</w:t>
            </w:r>
          </w:p>
        </w:tc>
      </w:tr>
      <w:tr w:rsidR="00FA08A3" w:rsidRPr="009615FD" w14:paraId="220230E7"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2F8B0715"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21</w:t>
            </w:r>
          </w:p>
        </w:tc>
        <w:tc>
          <w:tcPr>
            <w:tcW w:w="2273" w:type="dxa"/>
            <w:tcBorders>
              <w:top w:val="nil"/>
              <w:left w:val="nil"/>
              <w:bottom w:val="single" w:sz="4" w:space="0" w:color="auto"/>
              <w:right w:val="single" w:sz="4" w:space="0" w:color="auto"/>
            </w:tcBorders>
            <w:shd w:val="clear" w:color="auto" w:fill="auto"/>
            <w:noWrap/>
            <w:vAlign w:val="bottom"/>
            <w:hideMark/>
          </w:tcPr>
          <w:p w14:paraId="039B8261"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到期日</w:t>
            </w:r>
          </w:p>
        </w:tc>
        <w:tc>
          <w:tcPr>
            <w:tcW w:w="5859" w:type="dxa"/>
            <w:tcBorders>
              <w:top w:val="nil"/>
              <w:left w:val="nil"/>
              <w:bottom w:val="single" w:sz="4" w:space="0" w:color="auto"/>
              <w:right w:val="single" w:sz="4" w:space="0" w:color="auto"/>
            </w:tcBorders>
            <w:shd w:val="clear" w:color="auto" w:fill="auto"/>
            <w:vAlign w:val="bottom"/>
            <w:hideMark/>
          </w:tcPr>
          <w:p w14:paraId="7FE57D3B"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该期权合约的到期日</w:t>
            </w:r>
          </w:p>
        </w:tc>
      </w:tr>
      <w:tr w:rsidR="00FA08A3" w:rsidRPr="009615FD" w14:paraId="0D684D7D" w14:textId="77777777" w:rsidTr="00403373">
        <w:trPr>
          <w:trHeight w:val="261"/>
        </w:trPr>
        <w:tc>
          <w:tcPr>
            <w:tcW w:w="1385" w:type="dxa"/>
            <w:tcBorders>
              <w:top w:val="nil"/>
              <w:left w:val="single" w:sz="4" w:space="0" w:color="auto"/>
              <w:bottom w:val="single" w:sz="4" w:space="0" w:color="auto"/>
              <w:right w:val="single" w:sz="4" w:space="0" w:color="auto"/>
            </w:tcBorders>
            <w:shd w:val="clear" w:color="auto" w:fill="auto"/>
            <w:noWrap/>
            <w:vAlign w:val="bottom"/>
            <w:hideMark/>
          </w:tcPr>
          <w:p w14:paraId="491ADA1F" w14:textId="77777777" w:rsidR="00FA08A3" w:rsidRPr="009615FD" w:rsidRDefault="00FA08A3" w:rsidP="00FA08A3">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22</w:t>
            </w:r>
          </w:p>
        </w:tc>
        <w:tc>
          <w:tcPr>
            <w:tcW w:w="2273" w:type="dxa"/>
            <w:tcBorders>
              <w:top w:val="nil"/>
              <w:left w:val="nil"/>
              <w:bottom w:val="single" w:sz="4" w:space="0" w:color="auto"/>
              <w:right w:val="single" w:sz="4" w:space="0" w:color="auto"/>
            </w:tcBorders>
            <w:shd w:val="clear" w:color="auto" w:fill="auto"/>
            <w:noWrap/>
            <w:vAlign w:val="bottom"/>
            <w:hideMark/>
          </w:tcPr>
          <w:p w14:paraId="262EA6B0"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错误信息</w:t>
            </w:r>
          </w:p>
        </w:tc>
        <w:tc>
          <w:tcPr>
            <w:tcW w:w="5859" w:type="dxa"/>
            <w:tcBorders>
              <w:top w:val="nil"/>
              <w:left w:val="nil"/>
              <w:bottom w:val="single" w:sz="4" w:space="0" w:color="auto"/>
              <w:right w:val="single" w:sz="4" w:space="0" w:color="auto"/>
            </w:tcBorders>
            <w:shd w:val="clear" w:color="auto" w:fill="auto"/>
            <w:vAlign w:val="bottom"/>
            <w:hideMark/>
          </w:tcPr>
          <w:p w14:paraId="66BD7617" w14:textId="77777777" w:rsidR="00FA08A3" w:rsidRPr="009615FD" w:rsidRDefault="00FA08A3" w:rsidP="00FA08A3">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p>
        </w:tc>
      </w:tr>
    </w:tbl>
    <w:p w14:paraId="01F8182B" w14:textId="77777777" w:rsidR="00FA08A3" w:rsidRPr="009615FD" w:rsidRDefault="00FA08A3" w:rsidP="00403373">
      <w:pPr>
        <w:rPr>
          <w:rFonts w:ascii="Book Antiqua" w:hAnsi="Book Antiqua"/>
          <w:b/>
        </w:rPr>
      </w:pPr>
    </w:p>
    <w:p w14:paraId="238E34F5" w14:textId="7AEAF494" w:rsidR="006F456E" w:rsidRPr="009615FD" w:rsidRDefault="006F456E" w:rsidP="006F456E">
      <w:pPr>
        <w:pStyle w:val="2"/>
        <w:numPr>
          <w:ilvl w:val="1"/>
          <w:numId w:val="13"/>
        </w:numPr>
        <w:rPr>
          <w:rFonts w:ascii="Book Antiqua" w:hAnsi="Book Antiqua"/>
        </w:rPr>
      </w:pPr>
      <w:bookmarkStart w:id="129" w:name="_Toc8158159"/>
      <w:r w:rsidRPr="009615FD">
        <w:rPr>
          <w:rFonts w:ascii="Book Antiqua" w:hAnsi="Book Antiqua"/>
        </w:rPr>
        <w:t>汇总日盈亏</w:t>
      </w:r>
      <w:bookmarkEnd w:id="129"/>
    </w:p>
    <w:p w14:paraId="3558DC6D" w14:textId="77777777" w:rsidR="007A44FE" w:rsidRPr="009615FD" w:rsidRDefault="007A44FE" w:rsidP="007A44FE">
      <w:pPr>
        <w:spacing w:line="360" w:lineRule="auto"/>
        <w:rPr>
          <w:rFonts w:ascii="Book Antiqua" w:hAnsi="Book Antiqua"/>
          <w:b/>
        </w:rPr>
      </w:pPr>
      <w:r w:rsidRPr="009615FD">
        <w:rPr>
          <w:rFonts w:ascii="Book Antiqua" w:hAnsi="Book Antiqua"/>
          <w:b/>
          <w:highlight w:val="lightGray"/>
        </w:rPr>
        <w:t>功能介绍</w:t>
      </w:r>
    </w:p>
    <w:p w14:paraId="2D0D15F8" w14:textId="7445EC9C" w:rsidR="007A44FE" w:rsidRPr="009615FD" w:rsidRDefault="007A44FE" w:rsidP="007A44FE">
      <w:pPr>
        <w:rPr>
          <w:rFonts w:ascii="Book Antiqua" w:hAnsi="Book Antiqua"/>
        </w:rPr>
      </w:pPr>
      <w:r w:rsidRPr="009615FD">
        <w:rPr>
          <w:rFonts w:ascii="Book Antiqua" w:hAnsi="Book Antiqua"/>
        </w:rPr>
        <w:tab/>
      </w:r>
      <w:r w:rsidRPr="009615FD">
        <w:rPr>
          <w:rFonts w:ascii="Book Antiqua" w:hAnsi="Book Antiqua"/>
        </w:rPr>
        <w:t>通过【</w:t>
      </w:r>
      <w:r w:rsidR="00EE6ADA" w:rsidRPr="009615FD">
        <w:rPr>
          <w:rFonts w:ascii="Book Antiqua" w:hAnsi="Book Antiqua"/>
        </w:rPr>
        <w:t>汇总日盈亏</w:t>
      </w:r>
      <w:r w:rsidRPr="009615FD">
        <w:rPr>
          <w:rFonts w:ascii="Book Antiqua" w:hAnsi="Book Antiqua"/>
        </w:rPr>
        <w:t>】界面，客户可进行查看系统中，</w:t>
      </w:r>
      <w:r w:rsidR="00EE6ADA" w:rsidRPr="009615FD">
        <w:rPr>
          <w:rFonts w:ascii="Book Antiqua" w:hAnsi="Book Antiqua"/>
        </w:rPr>
        <w:t>当日的期权和对冲标的的盈亏汇总</w:t>
      </w:r>
      <w:r w:rsidR="00EB6A75" w:rsidRPr="009615FD">
        <w:rPr>
          <w:rFonts w:ascii="Book Antiqua" w:hAnsi="Book Antiqua"/>
        </w:rPr>
        <w:t>和希腊值贡献</w:t>
      </w:r>
      <w:r w:rsidRPr="009615FD">
        <w:rPr>
          <w:rFonts w:ascii="Book Antiqua" w:hAnsi="Book Antiqua"/>
        </w:rPr>
        <w:t>。</w:t>
      </w:r>
    </w:p>
    <w:p w14:paraId="6A1092CC" w14:textId="77777777" w:rsidR="007A44FE" w:rsidRPr="009615FD" w:rsidRDefault="007A44FE" w:rsidP="007A44FE">
      <w:pPr>
        <w:rPr>
          <w:rFonts w:ascii="Book Antiqua" w:hAnsi="Book Antiqua"/>
          <w:b/>
        </w:rPr>
      </w:pPr>
      <w:r w:rsidRPr="009615FD">
        <w:rPr>
          <w:rFonts w:ascii="Book Antiqua" w:hAnsi="Book Antiqua"/>
          <w:b/>
          <w:highlight w:val="lightGray"/>
        </w:rPr>
        <w:t>操作说明</w:t>
      </w:r>
    </w:p>
    <w:p w14:paraId="18DC95CC" w14:textId="61A854DD" w:rsidR="007A44FE" w:rsidRPr="009615FD" w:rsidRDefault="00EE6ADA" w:rsidP="007A44FE">
      <w:pPr>
        <w:pStyle w:val="3"/>
        <w:numPr>
          <w:ilvl w:val="2"/>
          <w:numId w:val="13"/>
        </w:numPr>
        <w:rPr>
          <w:rFonts w:ascii="Book Antiqua" w:hAnsi="Book Antiqua"/>
        </w:rPr>
      </w:pPr>
      <w:bookmarkStart w:id="130" w:name="_Toc8158160"/>
      <w:r w:rsidRPr="009615FD">
        <w:rPr>
          <w:rFonts w:ascii="Book Antiqua" w:hAnsi="Book Antiqua"/>
        </w:rPr>
        <w:t>汇总日盈亏</w:t>
      </w:r>
      <w:r w:rsidR="00794C32" w:rsidRPr="009615FD">
        <w:rPr>
          <w:rFonts w:ascii="Book Antiqua" w:hAnsi="Book Antiqua"/>
        </w:rPr>
        <w:t>报告</w:t>
      </w:r>
      <w:r w:rsidRPr="009615FD">
        <w:rPr>
          <w:rFonts w:ascii="Book Antiqua" w:hAnsi="Book Antiqua"/>
        </w:rPr>
        <w:t>查</w:t>
      </w:r>
      <w:r w:rsidR="007A44FE" w:rsidRPr="009615FD">
        <w:rPr>
          <w:rFonts w:ascii="Book Antiqua" w:hAnsi="Book Antiqua"/>
        </w:rPr>
        <w:t>看</w:t>
      </w:r>
      <w:bookmarkEnd w:id="130"/>
    </w:p>
    <w:p w14:paraId="0467AB22" w14:textId="7CA35C19" w:rsidR="00F6004E" w:rsidRPr="009615FD" w:rsidRDefault="00F6004E" w:rsidP="00F6004E">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【汇总日盈亏】中，</w:t>
      </w:r>
      <w:r w:rsidR="00794C32" w:rsidRPr="009615FD">
        <w:rPr>
          <w:rFonts w:ascii="Book Antiqua" w:hAnsi="Book Antiqua"/>
        </w:rPr>
        <w:t>如图</w:t>
      </w:r>
      <w:r w:rsidR="00794C32" w:rsidRPr="009615FD">
        <w:rPr>
          <w:rFonts w:ascii="Book Antiqua" w:hAnsi="Book Antiqua"/>
        </w:rPr>
        <w:t>7-3-1</w:t>
      </w:r>
      <w:r w:rsidR="00794C32" w:rsidRPr="009615FD">
        <w:rPr>
          <w:rFonts w:ascii="Book Antiqua" w:hAnsi="Book Antiqua"/>
        </w:rPr>
        <w:t>所示，先进行报告名称的选择，</w:t>
      </w:r>
      <w:r w:rsidR="00857EEE" w:rsidRPr="009615FD">
        <w:rPr>
          <w:rFonts w:ascii="Book Antiqua" w:hAnsi="Book Antiqua"/>
        </w:rPr>
        <w:t>再</w:t>
      </w:r>
      <w:r w:rsidR="00794C32" w:rsidRPr="009615FD">
        <w:rPr>
          <w:rFonts w:ascii="Book Antiqua" w:hAnsi="Book Antiqua"/>
        </w:rPr>
        <w:t>进行日期的选择，点击右侧的</w:t>
      </w:r>
      <w:r w:rsidR="00794C32" w:rsidRPr="009615FD">
        <w:rPr>
          <w:rFonts w:ascii="Book Antiqua" w:hAnsi="Book Antiqua"/>
          <w:bdr w:val="single" w:sz="4" w:space="0" w:color="auto"/>
          <w:shd w:val="pct15" w:color="auto" w:fill="FFFFFF"/>
        </w:rPr>
        <w:t>搜索</w:t>
      </w:r>
      <w:r w:rsidR="00794C32" w:rsidRPr="009615FD">
        <w:rPr>
          <w:rFonts w:ascii="Book Antiqua" w:hAnsi="Book Antiqua"/>
        </w:rPr>
        <w:t>按钮，即可生成当天的汇总日盈亏报告；</w:t>
      </w:r>
    </w:p>
    <w:p w14:paraId="22B5D92A" w14:textId="40743729" w:rsidR="007A44FE" w:rsidRPr="009615FD" w:rsidRDefault="00EE6ADA" w:rsidP="007A44FE">
      <w:pPr>
        <w:rPr>
          <w:rFonts w:ascii="Book Antiqua" w:hAnsi="Book Antiqua"/>
        </w:rPr>
      </w:pPr>
      <w:r w:rsidRPr="009615FD">
        <w:rPr>
          <w:rFonts w:ascii="Book Antiqua" w:hAnsi="Book Antiqua"/>
          <w:noProof/>
        </w:rPr>
        <w:drawing>
          <wp:inline distT="0" distB="0" distL="0" distR="0" wp14:anchorId="25939EDE" wp14:editId="64794C03">
            <wp:extent cx="5274310" cy="1173480"/>
            <wp:effectExtent l="0" t="0" r="2540" b="762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73480"/>
                    </a:xfrm>
                    <a:prstGeom prst="rect">
                      <a:avLst/>
                    </a:prstGeom>
                  </pic:spPr>
                </pic:pic>
              </a:graphicData>
            </a:graphic>
          </wp:inline>
        </w:drawing>
      </w:r>
    </w:p>
    <w:p w14:paraId="45750319" w14:textId="0409335A" w:rsidR="00BE46E3" w:rsidRPr="009615FD" w:rsidRDefault="00BE46E3" w:rsidP="00BE46E3">
      <w:pPr>
        <w:jc w:val="center"/>
        <w:rPr>
          <w:rFonts w:ascii="Book Antiqua" w:hAnsi="Book Antiqua"/>
        </w:rPr>
      </w:pPr>
      <w:r w:rsidRPr="009615FD">
        <w:rPr>
          <w:rFonts w:ascii="Book Antiqua" w:hAnsi="Book Antiqua"/>
        </w:rPr>
        <w:t>图</w:t>
      </w:r>
      <w:r w:rsidRPr="009615FD">
        <w:rPr>
          <w:rFonts w:ascii="Book Antiqua" w:hAnsi="Book Antiqua"/>
        </w:rPr>
        <w:t xml:space="preserve"> 7-3-1</w:t>
      </w:r>
    </w:p>
    <w:p w14:paraId="587D3154" w14:textId="77777777" w:rsidR="00D65F4E" w:rsidRPr="009615FD" w:rsidRDefault="00D65F4E" w:rsidP="00D65F4E">
      <w:pPr>
        <w:rPr>
          <w:rFonts w:ascii="Book Antiqua" w:hAnsi="Book Antiqua"/>
          <w:b/>
        </w:rPr>
      </w:pPr>
      <w:r w:rsidRPr="009615FD">
        <w:rPr>
          <w:rFonts w:ascii="Book Antiqua" w:hAnsi="Book Antiqua"/>
          <w:b/>
        </w:rPr>
        <w:t>字段说明：</w:t>
      </w:r>
    </w:p>
    <w:tbl>
      <w:tblPr>
        <w:tblW w:w="10160" w:type="dxa"/>
        <w:tblLook w:val="04A0" w:firstRow="1" w:lastRow="0" w:firstColumn="1" w:lastColumn="0" w:noHBand="0" w:noVBand="1"/>
      </w:tblPr>
      <w:tblGrid>
        <w:gridCol w:w="1080"/>
        <w:gridCol w:w="2080"/>
        <w:gridCol w:w="7000"/>
      </w:tblGrid>
      <w:tr w:rsidR="00D65F4E" w:rsidRPr="009615FD" w14:paraId="40133BE8" w14:textId="77777777" w:rsidTr="008C7D04">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55DA5122" w14:textId="77777777" w:rsidR="00D65F4E" w:rsidRPr="009615FD" w:rsidRDefault="00D65F4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080" w:type="dxa"/>
            <w:tcBorders>
              <w:top w:val="single" w:sz="4" w:space="0" w:color="auto"/>
              <w:left w:val="nil"/>
              <w:bottom w:val="single" w:sz="4" w:space="0" w:color="auto"/>
              <w:right w:val="single" w:sz="4" w:space="0" w:color="auto"/>
            </w:tcBorders>
            <w:shd w:val="clear" w:color="000000" w:fill="A6A6A6"/>
            <w:noWrap/>
            <w:vAlign w:val="bottom"/>
            <w:hideMark/>
          </w:tcPr>
          <w:p w14:paraId="33677B97" w14:textId="77777777" w:rsidR="00D65F4E" w:rsidRPr="009615FD" w:rsidRDefault="00D65F4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7000" w:type="dxa"/>
            <w:tcBorders>
              <w:top w:val="single" w:sz="4" w:space="0" w:color="auto"/>
              <w:left w:val="nil"/>
              <w:bottom w:val="single" w:sz="4" w:space="0" w:color="auto"/>
              <w:right w:val="single" w:sz="4" w:space="0" w:color="auto"/>
            </w:tcBorders>
            <w:shd w:val="clear" w:color="000000" w:fill="A6A6A6"/>
            <w:vAlign w:val="bottom"/>
            <w:hideMark/>
          </w:tcPr>
          <w:p w14:paraId="23FD1B76" w14:textId="77777777" w:rsidR="00D65F4E" w:rsidRPr="009615FD" w:rsidRDefault="00D65F4E" w:rsidP="00E76F4B">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D65F4E" w:rsidRPr="009615FD" w14:paraId="66709E91"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CEE1C68"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080" w:type="dxa"/>
            <w:tcBorders>
              <w:top w:val="nil"/>
              <w:left w:val="nil"/>
              <w:bottom w:val="single" w:sz="4" w:space="0" w:color="auto"/>
              <w:right w:val="single" w:sz="4" w:space="0" w:color="auto"/>
            </w:tcBorders>
            <w:shd w:val="clear" w:color="auto" w:fill="auto"/>
            <w:noWrap/>
            <w:vAlign w:val="bottom"/>
            <w:hideMark/>
          </w:tcPr>
          <w:p w14:paraId="15C4958E"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7000" w:type="dxa"/>
            <w:tcBorders>
              <w:top w:val="nil"/>
              <w:left w:val="nil"/>
              <w:bottom w:val="single" w:sz="4" w:space="0" w:color="auto"/>
              <w:right w:val="single" w:sz="4" w:space="0" w:color="auto"/>
            </w:tcBorders>
            <w:shd w:val="clear" w:color="auto" w:fill="auto"/>
            <w:noWrap/>
            <w:vAlign w:val="bottom"/>
            <w:hideMark/>
          </w:tcPr>
          <w:p w14:paraId="31AA1EE9"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该标的物所属的交易簿</w:t>
            </w:r>
          </w:p>
        </w:tc>
      </w:tr>
      <w:tr w:rsidR="00D65F4E" w:rsidRPr="009615FD" w14:paraId="26819E44"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801D49"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080" w:type="dxa"/>
            <w:tcBorders>
              <w:top w:val="nil"/>
              <w:left w:val="nil"/>
              <w:bottom w:val="single" w:sz="4" w:space="0" w:color="auto"/>
              <w:right w:val="single" w:sz="4" w:space="0" w:color="auto"/>
            </w:tcBorders>
            <w:shd w:val="clear" w:color="auto" w:fill="auto"/>
            <w:noWrap/>
            <w:vAlign w:val="bottom"/>
            <w:hideMark/>
          </w:tcPr>
          <w:p w14:paraId="12F02F9F"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7000" w:type="dxa"/>
            <w:tcBorders>
              <w:top w:val="nil"/>
              <w:left w:val="nil"/>
              <w:bottom w:val="single" w:sz="4" w:space="0" w:color="auto"/>
              <w:right w:val="single" w:sz="4" w:space="0" w:color="auto"/>
            </w:tcBorders>
            <w:shd w:val="clear" w:color="auto" w:fill="auto"/>
            <w:noWrap/>
            <w:vAlign w:val="bottom"/>
            <w:hideMark/>
          </w:tcPr>
          <w:p w14:paraId="235F9FC9"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展示的标的物代码</w:t>
            </w:r>
          </w:p>
        </w:tc>
      </w:tr>
      <w:tr w:rsidR="00D65F4E" w:rsidRPr="009615FD" w14:paraId="1227E28F"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5A14BAD"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2080" w:type="dxa"/>
            <w:tcBorders>
              <w:top w:val="nil"/>
              <w:left w:val="nil"/>
              <w:bottom w:val="single" w:sz="4" w:space="0" w:color="auto"/>
              <w:right w:val="single" w:sz="4" w:space="0" w:color="auto"/>
            </w:tcBorders>
            <w:shd w:val="clear" w:color="auto" w:fill="auto"/>
            <w:noWrap/>
            <w:vAlign w:val="bottom"/>
            <w:hideMark/>
          </w:tcPr>
          <w:p w14:paraId="27E115CC"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当日总盈亏</w:t>
            </w:r>
          </w:p>
        </w:tc>
        <w:tc>
          <w:tcPr>
            <w:tcW w:w="7000" w:type="dxa"/>
            <w:tcBorders>
              <w:top w:val="nil"/>
              <w:left w:val="nil"/>
              <w:bottom w:val="single" w:sz="4" w:space="0" w:color="auto"/>
              <w:right w:val="single" w:sz="4" w:space="0" w:color="auto"/>
            </w:tcBorders>
            <w:shd w:val="clear" w:color="auto" w:fill="auto"/>
            <w:noWrap/>
            <w:vAlign w:val="bottom"/>
            <w:hideMark/>
          </w:tcPr>
          <w:p w14:paraId="010E06CF"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当日总盈亏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当日标的物盈亏</w:t>
            </w:r>
          </w:p>
        </w:tc>
      </w:tr>
      <w:tr w:rsidR="00D65F4E" w:rsidRPr="009615FD" w14:paraId="178175E6" w14:textId="77777777" w:rsidTr="008C7D04">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F2B33A3"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4</w:t>
            </w:r>
          </w:p>
        </w:tc>
        <w:tc>
          <w:tcPr>
            <w:tcW w:w="2080" w:type="dxa"/>
            <w:tcBorders>
              <w:top w:val="nil"/>
              <w:left w:val="nil"/>
              <w:bottom w:val="single" w:sz="4" w:space="0" w:color="auto"/>
              <w:right w:val="single" w:sz="4" w:space="0" w:color="auto"/>
            </w:tcBorders>
            <w:shd w:val="clear" w:color="auto" w:fill="auto"/>
            <w:noWrap/>
            <w:vAlign w:val="bottom"/>
            <w:hideMark/>
          </w:tcPr>
          <w:p w14:paraId="5768AF38"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当日期权盈亏</w:t>
            </w:r>
          </w:p>
        </w:tc>
        <w:tc>
          <w:tcPr>
            <w:tcW w:w="7000" w:type="dxa"/>
            <w:tcBorders>
              <w:top w:val="nil"/>
              <w:left w:val="nil"/>
              <w:bottom w:val="single" w:sz="4" w:space="0" w:color="auto"/>
              <w:right w:val="single" w:sz="4" w:space="0" w:color="auto"/>
            </w:tcBorders>
            <w:shd w:val="clear" w:color="auto" w:fill="auto"/>
            <w:vAlign w:val="bottom"/>
            <w:hideMark/>
          </w:tcPr>
          <w:p w14:paraId="6616E5F9"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实时的期权盈亏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上一交易日的期权盈亏</w:t>
            </w:r>
            <w:r w:rsidRPr="009615FD">
              <w:rPr>
                <w:rFonts w:ascii="Book Antiqua" w:eastAsia="DengXian" w:hAnsi="Book Antiqua" w:cs="宋体"/>
                <w:color w:val="000000"/>
                <w:kern w:val="0"/>
                <w:sz w:val="22"/>
              </w:rPr>
              <w:br/>
            </w:r>
            <w:r w:rsidRPr="009615FD">
              <w:rPr>
                <w:rFonts w:ascii="Book Antiqua" w:eastAsia="DengXian" w:hAnsi="Book Antiqua" w:cs="宋体"/>
                <w:color w:val="000000"/>
                <w:kern w:val="0"/>
                <w:sz w:val="22"/>
              </w:rPr>
              <w:t>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期权费</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结算金额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平仓金额</w:t>
            </w:r>
          </w:p>
        </w:tc>
      </w:tr>
      <w:tr w:rsidR="00D65F4E" w:rsidRPr="009615FD" w14:paraId="15ABF974" w14:textId="77777777" w:rsidTr="008C7D04">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C94B65E"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080" w:type="dxa"/>
            <w:tcBorders>
              <w:top w:val="nil"/>
              <w:left w:val="nil"/>
              <w:bottom w:val="single" w:sz="4" w:space="0" w:color="auto"/>
              <w:right w:val="single" w:sz="4" w:space="0" w:color="auto"/>
            </w:tcBorders>
            <w:shd w:val="clear" w:color="auto" w:fill="auto"/>
            <w:noWrap/>
            <w:vAlign w:val="bottom"/>
            <w:hideMark/>
          </w:tcPr>
          <w:p w14:paraId="50252EBB"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当日标的物盈亏</w:t>
            </w:r>
          </w:p>
        </w:tc>
        <w:tc>
          <w:tcPr>
            <w:tcW w:w="7000" w:type="dxa"/>
            <w:tcBorders>
              <w:top w:val="nil"/>
              <w:left w:val="nil"/>
              <w:bottom w:val="single" w:sz="4" w:space="0" w:color="auto"/>
              <w:right w:val="single" w:sz="4" w:space="0" w:color="auto"/>
            </w:tcBorders>
            <w:shd w:val="clear" w:color="auto" w:fill="auto"/>
            <w:vAlign w:val="bottom"/>
            <w:hideMark/>
          </w:tcPr>
          <w:p w14:paraId="3D7E9C11"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当日标的物盈亏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实时的标的物盈亏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上一交易日的标的物盈亏</w:t>
            </w:r>
          </w:p>
          <w:p w14:paraId="5EA01226" w14:textId="019AEC0B" w:rsidR="00D65F4E" w:rsidRPr="009615FD" w:rsidRDefault="00D65F4E" w:rsidP="00B656C9">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损益</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总卖出成本</w:t>
            </w:r>
            <w:r w:rsidRPr="009615FD">
              <w:rPr>
                <w:rFonts w:ascii="Book Antiqua" w:eastAsia="DengXian" w:hAnsi="Book Antiqua" w:cs="宋体"/>
                <w:color w:val="000000"/>
                <w:kern w:val="0"/>
                <w:sz w:val="22"/>
              </w:rPr>
              <w:t xml:space="preserve"> </w:t>
            </w:r>
            <w:r w:rsidR="004F36A7"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 xml:space="preserve"> </w:t>
            </w:r>
            <w:r w:rsidR="004F36A7" w:rsidRPr="009615FD">
              <w:rPr>
                <w:rFonts w:ascii="Book Antiqua" w:eastAsia="DengXian" w:hAnsi="Book Antiqua" w:cs="宋体"/>
                <w:color w:val="000000"/>
                <w:kern w:val="0"/>
                <w:sz w:val="22"/>
              </w:rPr>
              <w:t>总买入成本</w:t>
            </w:r>
          </w:p>
          <w:p w14:paraId="3DE52980" w14:textId="2F5E04FD" w:rsidR="00D65F4E" w:rsidRPr="009615FD" w:rsidRDefault="00D65F4E" w:rsidP="00E76F4B">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单笔</w:t>
            </w:r>
            <w:r w:rsidR="00B656C9" w:rsidRPr="009615FD">
              <w:rPr>
                <w:rFonts w:ascii="Book Antiqua" w:eastAsia="DengXian" w:hAnsi="Book Antiqua" w:cs="宋体"/>
                <w:color w:val="000000"/>
                <w:kern w:val="0"/>
                <w:sz w:val="22"/>
              </w:rPr>
              <w:t>总买金额</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买入的数量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价格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合约乘数</w:t>
            </w:r>
          </w:p>
          <w:p w14:paraId="1B75EA58" w14:textId="77777777" w:rsidR="00D65F4E" w:rsidRPr="009615FD" w:rsidRDefault="00D65F4E" w:rsidP="00E76F4B">
            <w:pPr>
              <w:rPr>
                <w:rFonts w:ascii="Book Antiqua" w:hAnsi="Book Antiqua"/>
              </w:rPr>
            </w:pP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持仓数量</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持仓合约市场买卖均价</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合约乘数</w:t>
            </w:r>
          </w:p>
        </w:tc>
      </w:tr>
      <w:tr w:rsidR="00D65F4E" w:rsidRPr="009615FD" w14:paraId="7BFC29CA"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18D958F"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2080" w:type="dxa"/>
            <w:tcBorders>
              <w:top w:val="nil"/>
              <w:left w:val="nil"/>
              <w:bottom w:val="single" w:sz="4" w:space="0" w:color="auto"/>
              <w:right w:val="single" w:sz="4" w:space="0" w:color="auto"/>
            </w:tcBorders>
            <w:shd w:val="clear" w:color="auto" w:fill="auto"/>
            <w:noWrap/>
            <w:vAlign w:val="bottom"/>
            <w:hideMark/>
          </w:tcPr>
          <w:p w14:paraId="2FAF4E31"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noWrap/>
            <w:vAlign w:val="bottom"/>
            <w:hideMark/>
          </w:tcPr>
          <w:p w14:paraId="4C13A5FC" w14:textId="4DA96837" w:rsidR="00445BC0" w:rsidRPr="009615FD" w:rsidRDefault="00DC18AA"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根据每个合约（含对冲标的头寸）昨日收盘的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，假设没有进行对冲操作。根据今天标的最新价计算出来的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敞口贡献的盈亏</w:t>
            </w:r>
          </w:p>
          <w:p w14:paraId="73576CF7" w14:textId="48D0231D" w:rsidR="00D65F4E" w:rsidRPr="009615FD" w:rsidRDefault="00445BC0"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昨结算价</w:t>
            </w:r>
            <w:proofErr w:type="spellStart"/>
            <w:r w:rsidR="00D65F4E" w:rsidRPr="009615FD">
              <w:rPr>
                <w:rFonts w:ascii="Book Antiqua" w:eastAsia="DengXian" w:hAnsi="Book Antiqua" w:cs="宋体"/>
                <w:color w:val="000000"/>
                <w:kern w:val="0"/>
                <w:sz w:val="22"/>
              </w:rPr>
              <w:t>std</w:t>
            </w:r>
            <w:proofErr w:type="spellEnd"/>
            <w:r w:rsidR="00D65F4E" w:rsidRPr="009615FD">
              <w:rPr>
                <w:rFonts w:ascii="Book Antiqua" w:eastAsia="DengXian" w:hAnsi="Book Antiqua" w:cs="宋体"/>
                <w:color w:val="000000"/>
                <w:kern w:val="0"/>
                <w:sz w:val="22"/>
              </w:rPr>
              <w:t xml:space="preserve"> delta * (</w:t>
            </w:r>
            <w:r w:rsidR="00D65F4E" w:rsidRPr="009615FD">
              <w:rPr>
                <w:rFonts w:ascii="Book Antiqua" w:eastAsia="DengXian" w:hAnsi="Book Antiqua" w:cs="宋体"/>
                <w:color w:val="000000"/>
                <w:kern w:val="0"/>
                <w:sz w:val="22"/>
              </w:rPr>
              <w:t>标的物当前价格</w:t>
            </w:r>
            <w:r w:rsidR="00D65F4E"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昨日收盘</w:t>
            </w:r>
            <w:r w:rsidR="00D65F4E" w:rsidRPr="009615FD">
              <w:rPr>
                <w:rFonts w:ascii="Book Antiqua" w:eastAsia="DengXian" w:hAnsi="Book Antiqua" w:cs="宋体"/>
                <w:color w:val="000000"/>
                <w:kern w:val="0"/>
                <w:sz w:val="22"/>
              </w:rPr>
              <w:t xml:space="preserve">) * </w:t>
            </w:r>
            <w:r w:rsidR="00D65F4E" w:rsidRPr="009615FD">
              <w:rPr>
                <w:rFonts w:ascii="Book Antiqua" w:eastAsia="DengXian" w:hAnsi="Book Antiqua" w:cs="宋体"/>
                <w:color w:val="000000"/>
                <w:kern w:val="0"/>
                <w:sz w:val="22"/>
              </w:rPr>
              <w:t>期权合约乘数</w:t>
            </w:r>
            <w:r w:rsidR="00D65F4E" w:rsidRPr="009615FD">
              <w:rPr>
                <w:rFonts w:ascii="Book Antiqua" w:eastAsia="DengXian" w:hAnsi="Book Antiqua" w:cs="宋体"/>
                <w:color w:val="000000"/>
                <w:kern w:val="0"/>
                <w:sz w:val="22"/>
              </w:rPr>
              <w:t xml:space="preserve"> * </w:t>
            </w:r>
            <w:r w:rsidR="00D65F4E" w:rsidRPr="009615FD">
              <w:rPr>
                <w:rFonts w:ascii="Book Antiqua" w:eastAsia="DengXian" w:hAnsi="Book Antiqua" w:cs="宋体"/>
                <w:color w:val="000000"/>
                <w:kern w:val="0"/>
                <w:sz w:val="22"/>
              </w:rPr>
              <w:t>昨持仓数量</w:t>
            </w:r>
          </w:p>
        </w:tc>
      </w:tr>
      <w:tr w:rsidR="00D65F4E" w:rsidRPr="009615FD" w14:paraId="3DA1A246"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13DC1BC1"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2080" w:type="dxa"/>
            <w:tcBorders>
              <w:top w:val="nil"/>
              <w:left w:val="nil"/>
              <w:bottom w:val="single" w:sz="4" w:space="0" w:color="auto"/>
              <w:right w:val="single" w:sz="4" w:space="0" w:color="auto"/>
            </w:tcBorders>
            <w:shd w:val="clear" w:color="auto" w:fill="auto"/>
            <w:noWrap/>
            <w:vAlign w:val="bottom"/>
            <w:hideMark/>
          </w:tcPr>
          <w:p w14:paraId="7E2167D8" w14:textId="77777777" w:rsidR="00D65F4E" w:rsidRPr="009615FD" w:rsidRDefault="00D65F4E" w:rsidP="00E76F4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noWrap/>
            <w:vAlign w:val="bottom"/>
            <w:hideMark/>
          </w:tcPr>
          <w:p w14:paraId="69F41AC2" w14:textId="54B36B5A" w:rsidR="005B4289" w:rsidRPr="009615FD" w:rsidRDefault="005B4289"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根据合约昨日收盘的所有合约的</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之和，假设没有平仓，</w:t>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6299B42A" w14:textId="13E34E5D" w:rsidR="00D65F4E" w:rsidRPr="009615FD" w:rsidRDefault="005B4289" w:rsidP="00E76F4B">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昨结</w:t>
            </w:r>
            <w:r w:rsidR="00D65F4E" w:rsidRPr="009615FD">
              <w:rPr>
                <w:rFonts w:ascii="Book Antiqua" w:eastAsia="DengXian" w:hAnsi="Book Antiqua" w:cs="宋体"/>
                <w:color w:val="000000"/>
                <w:kern w:val="0"/>
                <w:sz w:val="22"/>
              </w:rPr>
              <w:t xml:space="preserve"> </w:t>
            </w:r>
            <w:proofErr w:type="spellStart"/>
            <w:r w:rsidR="00D65F4E" w:rsidRPr="009615FD">
              <w:rPr>
                <w:rFonts w:ascii="Book Antiqua" w:eastAsia="DengXian" w:hAnsi="Book Antiqua" w:cs="宋体"/>
                <w:color w:val="000000"/>
                <w:kern w:val="0"/>
                <w:sz w:val="22"/>
              </w:rPr>
              <w:t>vega</w:t>
            </w:r>
            <w:proofErr w:type="spellEnd"/>
            <w:r w:rsidR="00D65F4E" w:rsidRPr="009615FD">
              <w:rPr>
                <w:rFonts w:ascii="Book Antiqua" w:eastAsia="DengXian" w:hAnsi="Book Antiqua" w:cs="宋体"/>
                <w:color w:val="000000"/>
                <w:kern w:val="0"/>
                <w:sz w:val="22"/>
              </w:rPr>
              <w:t xml:space="preserve"> *</w:t>
            </w:r>
            <w:r w:rsidR="00D65F4E" w:rsidRPr="009615FD">
              <w:rPr>
                <w:rFonts w:ascii="Book Antiqua" w:eastAsia="DengXian" w:hAnsi="Book Antiqua" w:cs="宋体"/>
                <w:color w:val="000000"/>
                <w:kern w:val="0"/>
                <w:sz w:val="22"/>
              </w:rPr>
              <w:t>（该合约当前波动率</w:t>
            </w:r>
            <w:r w:rsidR="00D65F4E"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该合约昨收盘波动率）</w:t>
            </w:r>
            <w:r w:rsidR="00D65F4E" w:rsidRPr="009615FD">
              <w:rPr>
                <w:rFonts w:ascii="Book Antiqua" w:eastAsia="DengXian" w:hAnsi="Book Antiqua" w:cs="宋体"/>
                <w:color w:val="000000"/>
                <w:kern w:val="0"/>
                <w:sz w:val="22"/>
              </w:rPr>
              <w:t>/100</w:t>
            </w:r>
          </w:p>
        </w:tc>
      </w:tr>
      <w:tr w:rsidR="00D65F4E" w:rsidRPr="009615FD" w14:paraId="2A1BD70A" w14:textId="77777777" w:rsidTr="008C7D04">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CDB2A4C"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2080" w:type="dxa"/>
            <w:tcBorders>
              <w:top w:val="nil"/>
              <w:left w:val="nil"/>
              <w:bottom w:val="single" w:sz="4" w:space="0" w:color="auto"/>
              <w:right w:val="single" w:sz="4" w:space="0" w:color="auto"/>
            </w:tcBorders>
            <w:shd w:val="clear" w:color="auto" w:fill="auto"/>
            <w:noWrap/>
            <w:vAlign w:val="bottom"/>
            <w:hideMark/>
          </w:tcPr>
          <w:p w14:paraId="7EF2A1C3"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vAlign w:val="bottom"/>
            <w:hideMark/>
          </w:tcPr>
          <w:p w14:paraId="799168D5" w14:textId="5A6FA0B3" w:rsidR="005B4289" w:rsidRPr="009615FD" w:rsidRDefault="005B4289"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，假设没有平仓，</w:t>
            </w: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3D34B54B" w14:textId="1AFBDAA4" w:rsidR="00D65F4E" w:rsidRPr="009615FD" w:rsidRDefault="005B4289"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合约乘数</w:t>
            </w:r>
            <w:r w:rsidR="00D65F4E" w:rsidRPr="009615FD">
              <w:rPr>
                <w:rFonts w:ascii="Book Antiqua" w:eastAsia="DengXian" w:hAnsi="Book Antiqua" w:cs="宋体"/>
                <w:color w:val="000000"/>
                <w:kern w:val="0"/>
                <w:sz w:val="22"/>
              </w:rPr>
              <w:t xml:space="preserve"> * </w:t>
            </w:r>
            <w:r w:rsidR="00D65F4E" w:rsidRPr="009615FD">
              <w:rPr>
                <w:rFonts w:ascii="Book Antiqua" w:eastAsia="DengXian" w:hAnsi="Book Antiqua" w:cs="宋体"/>
                <w:color w:val="000000"/>
                <w:kern w:val="0"/>
                <w:sz w:val="22"/>
              </w:rPr>
              <w:t>持仓数量</w:t>
            </w:r>
            <w:r w:rsidR="00D65F4E" w:rsidRPr="009615FD">
              <w:rPr>
                <w:rFonts w:ascii="Book Antiqua" w:eastAsia="DengXian" w:hAnsi="Book Antiqua" w:cs="宋体"/>
                <w:color w:val="000000"/>
                <w:kern w:val="0"/>
                <w:sz w:val="22"/>
              </w:rPr>
              <w:t xml:space="preserve"> * </w:t>
            </w:r>
            <w:r w:rsidR="00D65F4E" w:rsidRPr="009615FD">
              <w:rPr>
                <w:rFonts w:ascii="Book Antiqua" w:eastAsia="DengXian" w:hAnsi="Book Antiqua" w:cs="宋体"/>
                <w:color w:val="000000"/>
                <w:kern w:val="0"/>
                <w:sz w:val="22"/>
              </w:rPr>
              <w:t>昨结</w:t>
            </w:r>
            <w:r w:rsidR="00D65F4E" w:rsidRPr="009615FD">
              <w:rPr>
                <w:rFonts w:ascii="Book Antiqua" w:eastAsia="DengXian" w:hAnsi="Book Antiqua" w:cs="宋体"/>
                <w:color w:val="000000"/>
                <w:kern w:val="0"/>
                <w:sz w:val="22"/>
              </w:rPr>
              <w:t>theta/365</w:t>
            </w:r>
          </w:p>
        </w:tc>
      </w:tr>
      <w:tr w:rsidR="00D65F4E" w:rsidRPr="009615FD" w14:paraId="75F4CB7D" w14:textId="77777777" w:rsidTr="008C7D04">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15577A"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2080" w:type="dxa"/>
            <w:tcBorders>
              <w:top w:val="nil"/>
              <w:left w:val="nil"/>
              <w:bottom w:val="single" w:sz="4" w:space="0" w:color="auto"/>
              <w:right w:val="single" w:sz="4" w:space="0" w:color="auto"/>
            </w:tcBorders>
            <w:shd w:val="clear" w:color="auto" w:fill="auto"/>
            <w:noWrap/>
            <w:vAlign w:val="bottom"/>
            <w:hideMark/>
          </w:tcPr>
          <w:p w14:paraId="12C9A9AE"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贡献</w:t>
            </w:r>
          </w:p>
        </w:tc>
        <w:tc>
          <w:tcPr>
            <w:tcW w:w="7000" w:type="dxa"/>
            <w:tcBorders>
              <w:top w:val="nil"/>
              <w:left w:val="nil"/>
              <w:bottom w:val="single" w:sz="4" w:space="0" w:color="auto"/>
              <w:right w:val="single" w:sz="4" w:space="0" w:color="auto"/>
            </w:tcBorders>
            <w:shd w:val="clear" w:color="auto" w:fill="auto"/>
            <w:vAlign w:val="bottom"/>
            <w:hideMark/>
          </w:tcPr>
          <w:p w14:paraId="6DBF41A5" w14:textId="5D465472" w:rsidR="005B4289" w:rsidRPr="009615FD" w:rsidRDefault="005B4289"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根据合约昨日收盘的</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，根据今天最新的</w:t>
            </w:r>
            <w:r w:rsidRPr="009615FD">
              <w:rPr>
                <w:rFonts w:ascii="Book Antiqua" w:eastAsia="DengXian" w:hAnsi="Book Antiqua" w:cs="宋体"/>
                <w:color w:val="000000"/>
                <w:kern w:val="0"/>
                <w:sz w:val="22"/>
              </w:rPr>
              <w:t>interest rate</w:t>
            </w:r>
            <w:r w:rsidRPr="009615FD">
              <w:rPr>
                <w:rFonts w:ascii="Book Antiqua" w:eastAsia="DengXian" w:hAnsi="Book Antiqua" w:cs="宋体"/>
                <w:color w:val="000000"/>
                <w:kern w:val="0"/>
                <w:sz w:val="22"/>
              </w:rPr>
              <w:t>。假设没有平仓，</w:t>
            </w: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敞口贡献的</w:t>
            </w:r>
            <w:proofErr w:type="spellStart"/>
            <w:r w:rsidRPr="009615FD">
              <w:rPr>
                <w:rFonts w:ascii="Book Antiqua" w:eastAsia="DengXian" w:hAnsi="Book Antiqua" w:cs="宋体"/>
                <w:color w:val="000000"/>
                <w:kern w:val="0"/>
                <w:sz w:val="22"/>
              </w:rPr>
              <w:t>pnl</w:t>
            </w:r>
            <w:proofErr w:type="spellEnd"/>
          </w:p>
          <w:p w14:paraId="5D7F4131" w14:textId="1181804F" w:rsidR="00D65F4E" w:rsidRPr="009615FD" w:rsidRDefault="005B4289"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贡献</w:t>
            </w:r>
            <w:r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昨日</w:t>
            </w:r>
            <w:r w:rsidR="00D65F4E" w:rsidRPr="009615FD">
              <w:rPr>
                <w:rFonts w:ascii="Book Antiqua" w:eastAsia="DengXian" w:hAnsi="Book Antiqua" w:cs="宋体"/>
                <w:color w:val="000000"/>
                <w:kern w:val="0"/>
                <w:sz w:val="22"/>
              </w:rPr>
              <w:t>rho * (</w:t>
            </w:r>
            <w:r w:rsidR="00D65F4E" w:rsidRPr="009615FD">
              <w:rPr>
                <w:rFonts w:ascii="Book Antiqua" w:eastAsia="DengXian" w:hAnsi="Book Antiqua" w:cs="宋体"/>
                <w:color w:val="000000"/>
                <w:kern w:val="0"/>
                <w:sz w:val="22"/>
              </w:rPr>
              <w:t>当前无风险利率</w:t>
            </w:r>
            <w:r w:rsidR="00D65F4E" w:rsidRPr="009615FD">
              <w:rPr>
                <w:rFonts w:ascii="Book Antiqua" w:eastAsia="DengXian" w:hAnsi="Book Antiqua" w:cs="宋体"/>
                <w:color w:val="000000"/>
                <w:kern w:val="0"/>
                <w:sz w:val="22"/>
              </w:rPr>
              <w:t xml:space="preserve"> - </w:t>
            </w:r>
            <w:r w:rsidR="00D65F4E" w:rsidRPr="009615FD">
              <w:rPr>
                <w:rFonts w:ascii="Book Antiqua" w:eastAsia="DengXian" w:hAnsi="Book Antiqua" w:cs="宋体"/>
                <w:color w:val="000000"/>
                <w:kern w:val="0"/>
                <w:sz w:val="22"/>
              </w:rPr>
              <w:t>昨日无风险利率）</w:t>
            </w:r>
            <w:r w:rsidR="00D65F4E" w:rsidRPr="009615FD">
              <w:rPr>
                <w:rFonts w:ascii="Book Antiqua" w:eastAsia="DengXian" w:hAnsi="Book Antiqua" w:cs="宋体"/>
                <w:color w:val="000000"/>
                <w:kern w:val="0"/>
                <w:sz w:val="22"/>
              </w:rPr>
              <w:t xml:space="preserve"> / 100</w:t>
            </w:r>
          </w:p>
        </w:tc>
      </w:tr>
      <w:tr w:rsidR="00D65F4E" w:rsidRPr="009615FD" w14:paraId="5C71A93D" w14:textId="77777777" w:rsidTr="008C7D04">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2F80AE" w14:textId="77777777" w:rsidR="00D65F4E" w:rsidRPr="009615FD" w:rsidRDefault="00D65F4E" w:rsidP="00E76F4B">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2080" w:type="dxa"/>
            <w:tcBorders>
              <w:top w:val="nil"/>
              <w:left w:val="nil"/>
              <w:bottom w:val="single" w:sz="4" w:space="0" w:color="auto"/>
              <w:right w:val="single" w:sz="4" w:space="0" w:color="auto"/>
            </w:tcBorders>
            <w:shd w:val="clear" w:color="auto" w:fill="auto"/>
            <w:noWrap/>
            <w:vAlign w:val="bottom"/>
            <w:hideMark/>
          </w:tcPr>
          <w:p w14:paraId="7868803A" w14:textId="77777777" w:rsidR="00D65F4E" w:rsidRPr="009615FD" w:rsidRDefault="00D65F4E"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其他贡献</w:t>
            </w:r>
          </w:p>
        </w:tc>
        <w:tc>
          <w:tcPr>
            <w:tcW w:w="7000" w:type="dxa"/>
            <w:tcBorders>
              <w:top w:val="nil"/>
              <w:left w:val="nil"/>
              <w:bottom w:val="single" w:sz="4" w:space="0" w:color="auto"/>
              <w:right w:val="single" w:sz="4" w:space="0" w:color="auto"/>
            </w:tcBorders>
            <w:shd w:val="clear" w:color="auto" w:fill="auto"/>
            <w:vAlign w:val="bottom"/>
            <w:hideMark/>
          </w:tcPr>
          <w:p w14:paraId="1C410FFD" w14:textId="707E2B44" w:rsidR="008C7D04" w:rsidRPr="009615FD" w:rsidRDefault="008C7D04"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根据该合约昨日收盘家价格，和今日最新价格，计算出真实的盈亏扣除所有</w:t>
            </w:r>
            <w:proofErr w:type="spellStart"/>
            <w:r w:rsidRPr="009615FD">
              <w:rPr>
                <w:rFonts w:ascii="Book Antiqua" w:eastAsia="DengXian" w:hAnsi="Book Antiqua" w:cs="宋体"/>
                <w:color w:val="000000"/>
                <w:kern w:val="0"/>
                <w:sz w:val="22"/>
              </w:rPr>
              <w:t>greeks</w:t>
            </w:r>
            <w:proofErr w:type="spellEnd"/>
            <w:r w:rsidRPr="009615FD">
              <w:rPr>
                <w:rFonts w:ascii="Book Antiqua" w:eastAsia="DengXian" w:hAnsi="Book Antiqua" w:cs="宋体"/>
                <w:color w:val="000000"/>
                <w:kern w:val="0"/>
                <w:sz w:val="22"/>
              </w:rPr>
              <w:t xml:space="preserve"> </w:t>
            </w:r>
            <w:proofErr w:type="spellStart"/>
            <w:r w:rsidRPr="009615FD">
              <w:rPr>
                <w:rFonts w:ascii="Book Antiqua" w:eastAsia="DengXian" w:hAnsi="Book Antiqua" w:cs="宋体"/>
                <w:color w:val="000000"/>
                <w:kern w:val="0"/>
                <w:sz w:val="22"/>
              </w:rPr>
              <w:t>pnl</w:t>
            </w:r>
            <w:proofErr w:type="spellEnd"/>
            <w:r w:rsidRPr="009615FD">
              <w:rPr>
                <w:rFonts w:ascii="Book Antiqua" w:eastAsia="DengXian" w:hAnsi="Book Antiqua" w:cs="宋体"/>
                <w:color w:val="000000"/>
                <w:kern w:val="0"/>
                <w:sz w:val="22"/>
              </w:rPr>
              <w:t xml:space="preserve"> </w:t>
            </w:r>
            <w:r w:rsidRPr="009615FD">
              <w:rPr>
                <w:rFonts w:ascii="Book Antiqua" w:eastAsia="DengXian" w:hAnsi="Book Antiqua" w:cs="宋体"/>
                <w:color w:val="000000"/>
                <w:kern w:val="0"/>
                <w:sz w:val="22"/>
              </w:rPr>
              <w:t>之后的差值。高阶导或者临近到期</w:t>
            </w:r>
            <w:proofErr w:type="spellStart"/>
            <w:r w:rsidRPr="009615FD">
              <w:rPr>
                <w:rFonts w:ascii="Book Antiqua" w:eastAsia="DengXian" w:hAnsi="Book Antiqua" w:cs="宋体"/>
                <w:color w:val="000000"/>
                <w:kern w:val="0"/>
                <w:sz w:val="22"/>
              </w:rPr>
              <w:t>greeks</w:t>
            </w:r>
            <w:proofErr w:type="spellEnd"/>
            <w:r w:rsidRPr="009615FD">
              <w:rPr>
                <w:rFonts w:ascii="Book Antiqua" w:eastAsia="DengXian" w:hAnsi="Book Antiqua" w:cs="宋体"/>
                <w:color w:val="000000"/>
                <w:kern w:val="0"/>
                <w:sz w:val="22"/>
              </w:rPr>
              <w:t>失效导致</w:t>
            </w:r>
          </w:p>
          <w:p w14:paraId="5C0C3C49" w14:textId="1C3CEF21" w:rsidR="00D65F4E" w:rsidRPr="009615FD" w:rsidRDefault="008C7D04" w:rsidP="00E76F4B">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其他贡献</w:t>
            </w:r>
            <w:r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当日期权盈亏</w:t>
            </w:r>
            <w:r w:rsidR="00D65F4E" w:rsidRPr="009615FD">
              <w:rPr>
                <w:rFonts w:ascii="Book Antiqua" w:eastAsia="DengXian" w:hAnsi="Book Antiqua" w:cs="宋体"/>
                <w:color w:val="000000"/>
                <w:kern w:val="0"/>
                <w:sz w:val="22"/>
              </w:rPr>
              <w:t>-sum</w:t>
            </w:r>
            <w:r w:rsidR="00D65F4E" w:rsidRPr="009615FD">
              <w:rPr>
                <w:rFonts w:ascii="Book Antiqua" w:eastAsia="DengXian" w:hAnsi="Book Antiqua" w:cs="宋体"/>
                <w:color w:val="000000"/>
                <w:kern w:val="0"/>
                <w:sz w:val="22"/>
              </w:rPr>
              <w:t>（当日新交易贡献</w:t>
            </w:r>
            <w:r w:rsidR="00D65F4E" w:rsidRPr="009615FD">
              <w:rPr>
                <w:rFonts w:ascii="Book Antiqua" w:eastAsia="DengXian" w:hAnsi="Book Antiqua" w:cs="宋体"/>
                <w:color w:val="000000"/>
                <w:kern w:val="0"/>
                <w:sz w:val="22"/>
              </w:rPr>
              <w:t>+</w:t>
            </w:r>
            <w:r w:rsidR="00D65F4E" w:rsidRPr="009615FD">
              <w:rPr>
                <w:rFonts w:ascii="Book Antiqua" w:eastAsia="DengXian" w:hAnsi="Book Antiqua" w:cs="宋体"/>
                <w:color w:val="000000"/>
                <w:kern w:val="0"/>
                <w:sz w:val="22"/>
              </w:rPr>
              <w:t>当日终止交易贡献</w:t>
            </w:r>
            <w:r w:rsidR="00D65F4E" w:rsidRPr="009615FD">
              <w:rPr>
                <w:rFonts w:ascii="Book Antiqua" w:eastAsia="DengXian" w:hAnsi="Book Antiqua" w:cs="宋体"/>
                <w:color w:val="000000"/>
                <w:kern w:val="0"/>
                <w:sz w:val="22"/>
              </w:rPr>
              <w:t>+delta</w:t>
            </w:r>
            <w:r w:rsidR="00D65F4E" w:rsidRPr="009615FD">
              <w:rPr>
                <w:rFonts w:ascii="Book Antiqua" w:eastAsia="DengXian" w:hAnsi="Book Antiqua" w:cs="宋体"/>
                <w:color w:val="000000"/>
                <w:kern w:val="0"/>
                <w:sz w:val="22"/>
              </w:rPr>
              <w:t>贡献</w:t>
            </w:r>
            <w:r w:rsidR="00D65F4E" w:rsidRPr="009615FD">
              <w:rPr>
                <w:rFonts w:ascii="Book Antiqua" w:eastAsia="DengXian" w:hAnsi="Book Antiqua" w:cs="宋体"/>
                <w:color w:val="000000"/>
                <w:kern w:val="0"/>
                <w:sz w:val="22"/>
              </w:rPr>
              <w:t>+gamma</w:t>
            </w:r>
            <w:r w:rsidR="00D65F4E" w:rsidRPr="009615FD">
              <w:rPr>
                <w:rFonts w:ascii="Book Antiqua" w:eastAsia="DengXian" w:hAnsi="Book Antiqua" w:cs="宋体"/>
                <w:color w:val="000000"/>
                <w:kern w:val="0"/>
                <w:sz w:val="22"/>
              </w:rPr>
              <w:t>贡献</w:t>
            </w:r>
            <w:r w:rsidR="00D65F4E" w:rsidRPr="009615FD">
              <w:rPr>
                <w:rFonts w:ascii="Book Antiqua" w:eastAsia="DengXian" w:hAnsi="Book Antiqua" w:cs="宋体"/>
                <w:color w:val="000000"/>
                <w:kern w:val="0"/>
                <w:sz w:val="22"/>
              </w:rPr>
              <w:t>+</w:t>
            </w:r>
            <w:proofErr w:type="spellStart"/>
            <w:r w:rsidR="00D65F4E" w:rsidRPr="009615FD">
              <w:rPr>
                <w:rFonts w:ascii="Book Antiqua" w:eastAsia="DengXian" w:hAnsi="Book Antiqua" w:cs="宋体"/>
                <w:color w:val="000000"/>
                <w:kern w:val="0"/>
                <w:sz w:val="22"/>
              </w:rPr>
              <w:t>vega</w:t>
            </w:r>
            <w:proofErr w:type="spellEnd"/>
            <w:r w:rsidR="00D65F4E" w:rsidRPr="009615FD">
              <w:rPr>
                <w:rFonts w:ascii="Book Antiqua" w:eastAsia="DengXian" w:hAnsi="Book Antiqua" w:cs="宋体"/>
                <w:color w:val="000000"/>
                <w:kern w:val="0"/>
                <w:sz w:val="22"/>
              </w:rPr>
              <w:t>贡献</w:t>
            </w:r>
            <w:r w:rsidR="00D65F4E" w:rsidRPr="009615FD">
              <w:rPr>
                <w:rFonts w:ascii="Book Antiqua" w:eastAsia="DengXian" w:hAnsi="Book Antiqua" w:cs="宋体"/>
                <w:color w:val="000000"/>
                <w:kern w:val="0"/>
                <w:sz w:val="22"/>
              </w:rPr>
              <w:t>+theta</w:t>
            </w:r>
            <w:r w:rsidR="00D65F4E" w:rsidRPr="009615FD">
              <w:rPr>
                <w:rFonts w:ascii="Book Antiqua" w:eastAsia="DengXian" w:hAnsi="Book Antiqua" w:cs="宋体"/>
                <w:color w:val="000000"/>
                <w:kern w:val="0"/>
                <w:sz w:val="22"/>
              </w:rPr>
              <w:t>贡献</w:t>
            </w:r>
            <w:r w:rsidR="00D65F4E" w:rsidRPr="009615FD">
              <w:rPr>
                <w:rFonts w:ascii="Book Antiqua" w:eastAsia="DengXian" w:hAnsi="Book Antiqua" w:cs="宋体"/>
                <w:color w:val="000000"/>
                <w:kern w:val="0"/>
                <w:sz w:val="22"/>
              </w:rPr>
              <w:t>+rho</w:t>
            </w:r>
            <w:r w:rsidR="00D65F4E" w:rsidRPr="009615FD">
              <w:rPr>
                <w:rFonts w:ascii="Book Antiqua" w:eastAsia="DengXian" w:hAnsi="Book Antiqua" w:cs="宋体"/>
                <w:color w:val="000000"/>
                <w:kern w:val="0"/>
                <w:sz w:val="22"/>
              </w:rPr>
              <w:t>贡献）</w:t>
            </w:r>
          </w:p>
        </w:tc>
      </w:tr>
    </w:tbl>
    <w:p w14:paraId="7003AFD3" w14:textId="77777777" w:rsidR="00D65F4E" w:rsidRPr="009615FD" w:rsidRDefault="00D65F4E" w:rsidP="00403373">
      <w:pPr>
        <w:rPr>
          <w:rFonts w:ascii="Book Antiqua" w:hAnsi="Book Antiqua"/>
        </w:rPr>
      </w:pPr>
    </w:p>
    <w:p w14:paraId="21926FC0" w14:textId="75354AA2" w:rsidR="006F456E" w:rsidRPr="009615FD" w:rsidRDefault="006F456E" w:rsidP="006F456E">
      <w:pPr>
        <w:pStyle w:val="2"/>
        <w:numPr>
          <w:ilvl w:val="1"/>
          <w:numId w:val="13"/>
        </w:numPr>
        <w:rPr>
          <w:rFonts w:ascii="Book Antiqua" w:hAnsi="Book Antiqua"/>
        </w:rPr>
      </w:pPr>
      <w:bookmarkStart w:id="131" w:name="_Toc8158161"/>
      <w:r w:rsidRPr="009615FD">
        <w:rPr>
          <w:rFonts w:ascii="Book Antiqua" w:hAnsi="Book Antiqua"/>
        </w:rPr>
        <w:t>历史盈亏</w:t>
      </w:r>
      <w:bookmarkEnd w:id="131"/>
    </w:p>
    <w:p w14:paraId="12218C7E" w14:textId="77777777" w:rsidR="00A6391F" w:rsidRPr="009615FD" w:rsidRDefault="00A6391F" w:rsidP="00A6391F">
      <w:pPr>
        <w:spacing w:line="360" w:lineRule="auto"/>
        <w:rPr>
          <w:rFonts w:ascii="Book Antiqua" w:hAnsi="Book Antiqua"/>
          <w:b/>
        </w:rPr>
      </w:pPr>
      <w:r w:rsidRPr="009615FD">
        <w:rPr>
          <w:rFonts w:ascii="Book Antiqua" w:hAnsi="Book Antiqua"/>
          <w:b/>
          <w:highlight w:val="lightGray"/>
        </w:rPr>
        <w:t>功能介绍</w:t>
      </w:r>
    </w:p>
    <w:p w14:paraId="2C1774C6" w14:textId="2FC0F88A" w:rsidR="00A6391F" w:rsidRPr="009615FD" w:rsidRDefault="00A6391F" w:rsidP="00A6391F">
      <w:pPr>
        <w:rPr>
          <w:rFonts w:ascii="Book Antiqua" w:hAnsi="Book Antiqua"/>
        </w:rPr>
      </w:pPr>
      <w:r w:rsidRPr="009615FD">
        <w:rPr>
          <w:rFonts w:ascii="Book Antiqua" w:hAnsi="Book Antiqua"/>
        </w:rPr>
        <w:tab/>
      </w:r>
      <w:r w:rsidRPr="009615FD">
        <w:rPr>
          <w:rFonts w:ascii="Book Antiqua" w:hAnsi="Book Antiqua"/>
        </w:rPr>
        <w:t>通过【历史盈亏】界面，客户可进行查看系统中，成立至今的期权盈亏汇总和对冲标的持仓</w:t>
      </w:r>
      <w:r w:rsidR="00264405" w:rsidRPr="009615FD">
        <w:rPr>
          <w:rFonts w:ascii="Book Antiqua" w:hAnsi="Book Antiqua"/>
        </w:rPr>
        <w:t>金额</w:t>
      </w:r>
      <w:r w:rsidRPr="009615FD">
        <w:rPr>
          <w:rFonts w:ascii="Book Antiqua" w:hAnsi="Book Antiqua"/>
        </w:rPr>
        <w:t>。</w:t>
      </w:r>
    </w:p>
    <w:p w14:paraId="1AE78FD9" w14:textId="77777777" w:rsidR="00A6391F" w:rsidRPr="009615FD" w:rsidRDefault="00A6391F" w:rsidP="00A6391F">
      <w:pPr>
        <w:rPr>
          <w:rFonts w:ascii="Book Antiqua" w:hAnsi="Book Antiqua"/>
          <w:b/>
        </w:rPr>
      </w:pPr>
      <w:r w:rsidRPr="009615FD">
        <w:rPr>
          <w:rFonts w:ascii="Book Antiqua" w:hAnsi="Book Antiqua"/>
          <w:b/>
          <w:highlight w:val="lightGray"/>
        </w:rPr>
        <w:t>操作说明</w:t>
      </w:r>
    </w:p>
    <w:p w14:paraId="408628FC" w14:textId="288F178B" w:rsidR="00A6391F" w:rsidRPr="009615FD" w:rsidRDefault="0083363C" w:rsidP="00A6391F">
      <w:pPr>
        <w:pStyle w:val="3"/>
        <w:numPr>
          <w:ilvl w:val="2"/>
          <w:numId w:val="13"/>
        </w:numPr>
        <w:rPr>
          <w:rFonts w:ascii="Book Antiqua" w:hAnsi="Book Antiqua"/>
        </w:rPr>
      </w:pPr>
      <w:bookmarkStart w:id="132" w:name="_Toc8158162"/>
      <w:r w:rsidRPr="009615FD">
        <w:rPr>
          <w:rFonts w:ascii="Book Antiqua" w:hAnsi="Book Antiqua"/>
        </w:rPr>
        <w:t>历史</w:t>
      </w:r>
      <w:r w:rsidR="00A6391F" w:rsidRPr="009615FD">
        <w:rPr>
          <w:rFonts w:ascii="Book Antiqua" w:hAnsi="Book Antiqua"/>
        </w:rPr>
        <w:t>盈亏报告查看</w:t>
      </w:r>
      <w:bookmarkEnd w:id="132"/>
    </w:p>
    <w:p w14:paraId="75DF2B61" w14:textId="21A4D0A2" w:rsidR="00A6391F" w:rsidRPr="009615FD" w:rsidRDefault="00A6391F" w:rsidP="00A6391F">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w:t>
      </w:r>
      <w:r w:rsidR="00264405" w:rsidRPr="009615FD">
        <w:rPr>
          <w:rFonts w:ascii="Book Antiqua" w:hAnsi="Book Antiqua"/>
        </w:rPr>
        <w:t>历史</w:t>
      </w:r>
      <w:r w:rsidRPr="009615FD">
        <w:rPr>
          <w:rFonts w:ascii="Book Antiqua" w:hAnsi="Book Antiqua"/>
        </w:rPr>
        <w:t>盈亏】中，如图</w:t>
      </w:r>
      <w:r w:rsidRPr="009615FD">
        <w:rPr>
          <w:rFonts w:ascii="Book Antiqua" w:hAnsi="Book Antiqua"/>
        </w:rPr>
        <w:t>7-</w:t>
      </w:r>
      <w:r w:rsidR="00264405" w:rsidRPr="009615FD">
        <w:rPr>
          <w:rFonts w:ascii="Book Antiqua" w:hAnsi="Book Antiqua"/>
        </w:rPr>
        <w:t>4</w:t>
      </w:r>
      <w:r w:rsidRPr="009615FD">
        <w:rPr>
          <w:rFonts w:ascii="Book Antiqua" w:hAnsi="Book Antiqua"/>
        </w:rPr>
        <w:t>-1</w:t>
      </w:r>
      <w:r w:rsidRPr="009615FD">
        <w:rPr>
          <w:rFonts w:ascii="Book Antiqua" w:hAnsi="Book Antiqua"/>
        </w:rPr>
        <w:t>所示，先进行报告名称的选择，</w:t>
      </w:r>
      <w:r w:rsidR="00857EEE" w:rsidRPr="009615FD">
        <w:rPr>
          <w:rFonts w:ascii="Book Antiqua" w:hAnsi="Book Antiqua"/>
        </w:rPr>
        <w:t>再</w:t>
      </w:r>
      <w:r w:rsidRPr="009615FD">
        <w:rPr>
          <w:rFonts w:ascii="Book Antiqua" w:hAnsi="Book Antiqua"/>
        </w:rPr>
        <w:t>进行日期的选择，点击右侧的</w:t>
      </w:r>
      <w:r w:rsidRPr="009615FD">
        <w:rPr>
          <w:rFonts w:ascii="Book Antiqua" w:hAnsi="Book Antiqua"/>
          <w:bdr w:val="single" w:sz="4" w:space="0" w:color="auto"/>
          <w:shd w:val="pct15" w:color="auto" w:fill="FFFFFF"/>
        </w:rPr>
        <w:t>搜索</w:t>
      </w:r>
      <w:r w:rsidRPr="009615FD">
        <w:rPr>
          <w:rFonts w:ascii="Book Antiqua" w:hAnsi="Book Antiqua"/>
        </w:rPr>
        <w:t>按钮，即可生成</w:t>
      </w:r>
      <w:r w:rsidR="00FA11B0" w:rsidRPr="009615FD">
        <w:rPr>
          <w:rFonts w:ascii="Book Antiqua" w:hAnsi="Book Antiqua"/>
        </w:rPr>
        <w:t>历史盈亏</w:t>
      </w:r>
      <w:r w:rsidRPr="009615FD">
        <w:rPr>
          <w:rFonts w:ascii="Book Antiqua" w:hAnsi="Book Antiqua"/>
        </w:rPr>
        <w:t>报告；</w:t>
      </w:r>
    </w:p>
    <w:p w14:paraId="187D187F" w14:textId="77777777" w:rsidR="00A6391F" w:rsidRPr="009615FD" w:rsidRDefault="00A6391F" w:rsidP="00A6391F">
      <w:pPr>
        <w:rPr>
          <w:rFonts w:ascii="Book Antiqua" w:hAnsi="Book Antiqua"/>
        </w:rPr>
      </w:pPr>
    </w:p>
    <w:p w14:paraId="18381621" w14:textId="12AE83A7" w:rsidR="00A6391F" w:rsidRPr="009615FD" w:rsidRDefault="00A6391F" w:rsidP="00A6391F">
      <w:pPr>
        <w:rPr>
          <w:rFonts w:ascii="Book Antiqua" w:hAnsi="Book Antiqua"/>
        </w:rPr>
      </w:pPr>
      <w:r w:rsidRPr="009615FD">
        <w:rPr>
          <w:rFonts w:ascii="Book Antiqua" w:hAnsi="Book Antiqua"/>
          <w:noProof/>
        </w:rPr>
        <w:lastRenderedPageBreak/>
        <w:drawing>
          <wp:inline distT="0" distB="0" distL="0" distR="0" wp14:anchorId="6463E599" wp14:editId="7A7E9222">
            <wp:extent cx="5274310" cy="148590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485900"/>
                    </a:xfrm>
                    <a:prstGeom prst="rect">
                      <a:avLst/>
                    </a:prstGeom>
                  </pic:spPr>
                </pic:pic>
              </a:graphicData>
            </a:graphic>
          </wp:inline>
        </w:drawing>
      </w:r>
    </w:p>
    <w:p w14:paraId="4BFD48FA" w14:textId="30A5B4B4" w:rsidR="0058693D" w:rsidRPr="009615FD" w:rsidRDefault="0058693D" w:rsidP="0058693D">
      <w:pPr>
        <w:jc w:val="center"/>
        <w:rPr>
          <w:rFonts w:ascii="Book Antiqua" w:hAnsi="Book Antiqua"/>
        </w:rPr>
      </w:pPr>
      <w:r w:rsidRPr="009615FD">
        <w:rPr>
          <w:rFonts w:ascii="Book Antiqua" w:hAnsi="Book Antiqua"/>
        </w:rPr>
        <w:t>图</w:t>
      </w:r>
      <w:r w:rsidRPr="009615FD">
        <w:rPr>
          <w:rFonts w:ascii="Book Antiqua" w:hAnsi="Book Antiqua"/>
        </w:rPr>
        <w:t xml:space="preserve"> 7-4-1</w:t>
      </w:r>
    </w:p>
    <w:p w14:paraId="60122D0A" w14:textId="3D8EDF6D" w:rsidR="009A12AA" w:rsidRPr="009615FD" w:rsidRDefault="009A12AA" w:rsidP="00403373">
      <w:pPr>
        <w:rPr>
          <w:rFonts w:ascii="Book Antiqua" w:hAnsi="Book Antiqua"/>
          <w:b/>
        </w:rPr>
      </w:pPr>
      <w:r w:rsidRPr="009615FD">
        <w:rPr>
          <w:rFonts w:ascii="Book Antiqua" w:hAnsi="Book Antiqua"/>
          <w:b/>
        </w:rPr>
        <w:t>字段说明：</w:t>
      </w:r>
    </w:p>
    <w:tbl>
      <w:tblPr>
        <w:tblW w:w="8901" w:type="dxa"/>
        <w:tblLook w:val="04A0" w:firstRow="1" w:lastRow="0" w:firstColumn="1" w:lastColumn="0" w:noHBand="0" w:noVBand="1"/>
      </w:tblPr>
      <w:tblGrid>
        <w:gridCol w:w="946"/>
        <w:gridCol w:w="1822"/>
        <w:gridCol w:w="6133"/>
      </w:tblGrid>
      <w:tr w:rsidR="009A12AA" w:rsidRPr="009615FD" w14:paraId="6D0C61D5" w14:textId="77777777" w:rsidTr="00403373">
        <w:trPr>
          <w:trHeight w:val="308"/>
        </w:trPr>
        <w:tc>
          <w:tcPr>
            <w:tcW w:w="946"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12635F04" w14:textId="77777777" w:rsidR="009A12AA" w:rsidRPr="009615FD" w:rsidRDefault="009A12AA" w:rsidP="009A12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2" w:type="dxa"/>
            <w:tcBorders>
              <w:top w:val="single" w:sz="4" w:space="0" w:color="auto"/>
              <w:left w:val="nil"/>
              <w:bottom w:val="single" w:sz="4" w:space="0" w:color="auto"/>
              <w:right w:val="single" w:sz="4" w:space="0" w:color="auto"/>
            </w:tcBorders>
            <w:shd w:val="clear" w:color="000000" w:fill="A6A6A6"/>
            <w:noWrap/>
            <w:vAlign w:val="bottom"/>
            <w:hideMark/>
          </w:tcPr>
          <w:p w14:paraId="0940CF2F" w14:textId="77777777" w:rsidR="009A12AA" w:rsidRPr="009615FD" w:rsidRDefault="009A12AA" w:rsidP="009A12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6133" w:type="dxa"/>
            <w:tcBorders>
              <w:top w:val="single" w:sz="4" w:space="0" w:color="auto"/>
              <w:left w:val="nil"/>
              <w:bottom w:val="single" w:sz="4" w:space="0" w:color="auto"/>
              <w:right w:val="single" w:sz="4" w:space="0" w:color="auto"/>
            </w:tcBorders>
            <w:shd w:val="clear" w:color="000000" w:fill="A6A6A6"/>
            <w:vAlign w:val="bottom"/>
            <w:hideMark/>
          </w:tcPr>
          <w:p w14:paraId="1658F06E" w14:textId="77777777" w:rsidR="009A12AA" w:rsidRPr="009615FD" w:rsidRDefault="009A12AA" w:rsidP="009A12A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9A12AA" w:rsidRPr="009615FD" w14:paraId="787C08B9"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0F121939"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2" w:type="dxa"/>
            <w:tcBorders>
              <w:top w:val="nil"/>
              <w:left w:val="nil"/>
              <w:bottom w:val="single" w:sz="4" w:space="0" w:color="auto"/>
              <w:right w:val="single" w:sz="4" w:space="0" w:color="auto"/>
            </w:tcBorders>
            <w:shd w:val="clear" w:color="auto" w:fill="auto"/>
            <w:noWrap/>
            <w:vAlign w:val="bottom"/>
            <w:hideMark/>
          </w:tcPr>
          <w:p w14:paraId="445E6876"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交易簿</w:t>
            </w:r>
          </w:p>
        </w:tc>
        <w:tc>
          <w:tcPr>
            <w:tcW w:w="6133" w:type="dxa"/>
            <w:tcBorders>
              <w:top w:val="nil"/>
              <w:left w:val="nil"/>
              <w:bottom w:val="single" w:sz="4" w:space="0" w:color="auto"/>
              <w:right w:val="single" w:sz="4" w:space="0" w:color="auto"/>
            </w:tcBorders>
            <w:shd w:val="clear" w:color="auto" w:fill="auto"/>
            <w:noWrap/>
            <w:vAlign w:val="bottom"/>
            <w:hideMark/>
          </w:tcPr>
          <w:p w14:paraId="74DA5F04"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报表展示的交易簿名称</w:t>
            </w:r>
          </w:p>
        </w:tc>
      </w:tr>
      <w:tr w:rsidR="009A12AA" w:rsidRPr="009615FD" w14:paraId="24A23DCC"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49678D2E"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2" w:type="dxa"/>
            <w:tcBorders>
              <w:top w:val="nil"/>
              <w:left w:val="nil"/>
              <w:bottom w:val="single" w:sz="4" w:space="0" w:color="auto"/>
              <w:right w:val="single" w:sz="4" w:space="0" w:color="auto"/>
            </w:tcBorders>
            <w:shd w:val="clear" w:color="auto" w:fill="auto"/>
            <w:noWrap/>
            <w:vAlign w:val="bottom"/>
            <w:hideMark/>
          </w:tcPr>
          <w:p w14:paraId="249FEDD0"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标的物代码</w:t>
            </w:r>
          </w:p>
        </w:tc>
        <w:tc>
          <w:tcPr>
            <w:tcW w:w="6133" w:type="dxa"/>
            <w:tcBorders>
              <w:top w:val="nil"/>
              <w:left w:val="nil"/>
              <w:bottom w:val="single" w:sz="4" w:space="0" w:color="auto"/>
              <w:right w:val="single" w:sz="4" w:space="0" w:color="auto"/>
            </w:tcBorders>
            <w:shd w:val="clear" w:color="auto" w:fill="auto"/>
            <w:vAlign w:val="bottom"/>
            <w:hideMark/>
          </w:tcPr>
          <w:p w14:paraId="2672FEB5"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展示的交易簿中的标的物代码</w:t>
            </w:r>
          </w:p>
        </w:tc>
      </w:tr>
      <w:tr w:rsidR="009A12AA" w:rsidRPr="009615FD" w14:paraId="304F10E2"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7F297EFE"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2" w:type="dxa"/>
            <w:tcBorders>
              <w:top w:val="nil"/>
              <w:left w:val="nil"/>
              <w:bottom w:val="single" w:sz="4" w:space="0" w:color="auto"/>
              <w:right w:val="single" w:sz="4" w:space="0" w:color="auto"/>
            </w:tcBorders>
            <w:shd w:val="clear" w:color="auto" w:fill="auto"/>
            <w:noWrap/>
            <w:vAlign w:val="bottom"/>
            <w:hideMark/>
          </w:tcPr>
          <w:p w14:paraId="75F9C5D7"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总盈亏</w:t>
            </w:r>
          </w:p>
        </w:tc>
        <w:tc>
          <w:tcPr>
            <w:tcW w:w="6133" w:type="dxa"/>
            <w:tcBorders>
              <w:top w:val="nil"/>
              <w:left w:val="nil"/>
              <w:bottom w:val="single" w:sz="4" w:space="0" w:color="auto"/>
              <w:right w:val="single" w:sz="4" w:space="0" w:color="auto"/>
            </w:tcBorders>
            <w:shd w:val="clear" w:color="auto" w:fill="auto"/>
            <w:vAlign w:val="bottom"/>
            <w:hideMark/>
          </w:tcPr>
          <w:p w14:paraId="0A27B4C8"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总盈亏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标的物盈亏</w:t>
            </w:r>
          </w:p>
        </w:tc>
      </w:tr>
      <w:tr w:rsidR="009A12AA" w:rsidRPr="009615FD" w14:paraId="67E69225"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644778BA"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2" w:type="dxa"/>
            <w:tcBorders>
              <w:top w:val="nil"/>
              <w:left w:val="nil"/>
              <w:bottom w:val="single" w:sz="4" w:space="0" w:color="auto"/>
              <w:right w:val="single" w:sz="4" w:space="0" w:color="auto"/>
            </w:tcBorders>
            <w:shd w:val="clear" w:color="auto" w:fill="auto"/>
            <w:noWrap/>
            <w:vAlign w:val="bottom"/>
            <w:hideMark/>
          </w:tcPr>
          <w:p w14:paraId="24EF747A"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期权费</w:t>
            </w:r>
          </w:p>
        </w:tc>
        <w:tc>
          <w:tcPr>
            <w:tcW w:w="6133" w:type="dxa"/>
            <w:tcBorders>
              <w:top w:val="nil"/>
              <w:left w:val="nil"/>
              <w:bottom w:val="single" w:sz="4" w:space="0" w:color="auto"/>
              <w:right w:val="single" w:sz="4" w:space="0" w:color="auto"/>
            </w:tcBorders>
            <w:shd w:val="clear" w:color="auto" w:fill="auto"/>
            <w:vAlign w:val="bottom"/>
            <w:hideMark/>
          </w:tcPr>
          <w:p w14:paraId="11543E4C"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该交易簿下所有挂钩此标的物代码的期权的汇总</w:t>
            </w:r>
          </w:p>
        </w:tc>
      </w:tr>
      <w:tr w:rsidR="009A12AA" w:rsidRPr="009615FD" w14:paraId="32D393C9" w14:textId="77777777" w:rsidTr="00403373">
        <w:trPr>
          <w:trHeight w:val="617"/>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1381798C"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2" w:type="dxa"/>
            <w:tcBorders>
              <w:top w:val="nil"/>
              <w:left w:val="nil"/>
              <w:bottom w:val="single" w:sz="4" w:space="0" w:color="auto"/>
              <w:right w:val="single" w:sz="4" w:space="0" w:color="auto"/>
            </w:tcBorders>
            <w:shd w:val="clear" w:color="auto" w:fill="auto"/>
            <w:noWrap/>
            <w:vAlign w:val="bottom"/>
            <w:hideMark/>
          </w:tcPr>
          <w:p w14:paraId="6920BD1C"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期权平仓金额</w:t>
            </w:r>
          </w:p>
        </w:tc>
        <w:tc>
          <w:tcPr>
            <w:tcW w:w="6133" w:type="dxa"/>
            <w:tcBorders>
              <w:top w:val="nil"/>
              <w:left w:val="nil"/>
              <w:bottom w:val="single" w:sz="4" w:space="0" w:color="auto"/>
              <w:right w:val="single" w:sz="4" w:space="0" w:color="auto"/>
            </w:tcBorders>
            <w:shd w:val="clear" w:color="auto" w:fill="auto"/>
            <w:vAlign w:val="bottom"/>
            <w:hideMark/>
          </w:tcPr>
          <w:p w14:paraId="2803BF6D"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该交易簿下所有挂钩此标的物代码的期权的提前平仓金额</w:t>
            </w:r>
          </w:p>
        </w:tc>
      </w:tr>
      <w:tr w:rsidR="009A12AA" w:rsidRPr="009615FD" w14:paraId="3C4BF0A6"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79D96207"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22" w:type="dxa"/>
            <w:tcBorders>
              <w:top w:val="nil"/>
              <w:left w:val="nil"/>
              <w:bottom w:val="single" w:sz="4" w:space="0" w:color="auto"/>
              <w:right w:val="single" w:sz="4" w:space="0" w:color="auto"/>
            </w:tcBorders>
            <w:shd w:val="clear" w:color="auto" w:fill="auto"/>
            <w:noWrap/>
            <w:vAlign w:val="bottom"/>
            <w:hideMark/>
          </w:tcPr>
          <w:p w14:paraId="2392A8D8"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期权结算金额</w:t>
            </w:r>
          </w:p>
        </w:tc>
        <w:tc>
          <w:tcPr>
            <w:tcW w:w="6133" w:type="dxa"/>
            <w:tcBorders>
              <w:top w:val="nil"/>
              <w:left w:val="nil"/>
              <w:bottom w:val="single" w:sz="4" w:space="0" w:color="auto"/>
              <w:right w:val="single" w:sz="4" w:space="0" w:color="auto"/>
            </w:tcBorders>
            <w:shd w:val="clear" w:color="auto" w:fill="auto"/>
            <w:vAlign w:val="bottom"/>
            <w:hideMark/>
          </w:tcPr>
          <w:p w14:paraId="4C643B83"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该交易簿下所有挂钩此标的物代码的期权的已结算的金额</w:t>
            </w:r>
          </w:p>
        </w:tc>
      </w:tr>
      <w:tr w:rsidR="009A12AA" w:rsidRPr="009615FD" w14:paraId="6086C821"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485BE4E6"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822" w:type="dxa"/>
            <w:tcBorders>
              <w:top w:val="nil"/>
              <w:left w:val="nil"/>
              <w:bottom w:val="single" w:sz="4" w:space="0" w:color="auto"/>
              <w:right w:val="single" w:sz="4" w:space="0" w:color="auto"/>
            </w:tcBorders>
            <w:shd w:val="clear" w:color="auto" w:fill="auto"/>
            <w:noWrap/>
            <w:vAlign w:val="bottom"/>
            <w:hideMark/>
          </w:tcPr>
          <w:p w14:paraId="0869282B"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期权持仓市值</w:t>
            </w:r>
          </w:p>
        </w:tc>
        <w:tc>
          <w:tcPr>
            <w:tcW w:w="6133" w:type="dxa"/>
            <w:tcBorders>
              <w:top w:val="nil"/>
              <w:left w:val="nil"/>
              <w:bottom w:val="single" w:sz="4" w:space="0" w:color="auto"/>
              <w:right w:val="single" w:sz="4" w:space="0" w:color="auto"/>
            </w:tcBorders>
            <w:shd w:val="clear" w:color="auto" w:fill="auto"/>
            <w:vAlign w:val="bottom"/>
            <w:hideMark/>
          </w:tcPr>
          <w:p w14:paraId="4536C094"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该交易簿下所有挂钩此标的物代码的期权的估值</w:t>
            </w:r>
          </w:p>
        </w:tc>
      </w:tr>
      <w:tr w:rsidR="009A12AA" w:rsidRPr="009615FD" w14:paraId="1FF284D3" w14:textId="77777777" w:rsidTr="00403373">
        <w:trPr>
          <w:trHeight w:val="617"/>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2DB87614"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822" w:type="dxa"/>
            <w:tcBorders>
              <w:top w:val="nil"/>
              <w:left w:val="nil"/>
              <w:bottom w:val="single" w:sz="4" w:space="0" w:color="auto"/>
              <w:right w:val="single" w:sz="4" w:space="0" w:color="auto"/>
            </w:tcBorders>
            <w:shd w:val="clear" w:color="auto" w:fill="auto"/>
            <w:noWrap/>
            <w:vAlign w:val="bottom"/>
            <w:hideMark/>
          </w:tcPr>
          <w:p w14:paraId="189699CF"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期权盈亏</w:t>
            </w:r>
          </w:p>
        </w:tc>
        <w:tc>
          <w:tcPr>
            <w:tcW w:w="6133" w:type="dxa"/>
            <w:tcBorders>
              <w:top w:val="nil"/>
              <w:left w:val="nil"/>
              <w:bottom w:val="single" w:sz="4" w:space="0" w:color="auto"/>
              <w:right w:val="single" w:sz="4" w:space="0" w:color="auto"/>
            </w:tcBorders>
            <w:shd w:val="clear" w:color="auto" w:fill="auto"/>
            <w:vAlign w:val="bottom"/>
            <w:hideMark/>
          </w:tcPr>
          <w:p w14:paraId="64976B0C"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该交易簿下所有挂钩此标的物代码的期权的总盈亏</w:t>
            </w:r>
            <w:r w:rsidRPr="009615FD">
              <w:rPr>
                <w:rFonts w:ascii="Book Antiqua" w:eastAsia="DengXian" w:hAnsi="Book Antiqua" w:cs="宋体"/>
                <w:color w:val="000000"/>
                <w:kern w:val="0"/>
                <w:sz w:val="22"/>
              </w:rPr>
              <w:br/>
            </w:r>
            <w:r w:rsidRPr="009615FD">
              <w:rPr>
                <w:rFonts w:ascii="Book Antiqua" w:eastAsia="DengXian" w:hAnsi="Book Antiqua" w:cs="宋体"/>
                <w:color w:val="000000"/>
                <w:kern w:val="0"/>
                <w:sz w:val="22"/>
              </w:rPr>
              <w:t>总盈亏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期权费</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结算金额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平仓金额</w:t>
            </w:r>
          </w:p>
        </w:tc>
      </w:tr>
      <w:tr w:rsidR="009A12AA" w:rsidRPr="009615FD" w14:paraId="2FA65D7E"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35DE67D9"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1822" w:type="dxa"/>
            <w:tcBorders>
              <w:top w:val="nil"/>
              <w:left w:val="nil"/>
              <w:bottom w:val="single" w:sz="4" w:space="0" w:color="auto"/>
              <w:right w:val="single" w:sz="4" w:space="0" w:color="auto"/>
            </w:tcBorders>
            <w:shd w:val="clear" w:color="auto" w:fill="auto"/>
            <w:noWrap/>
            <w:vAlign w:val="bottom"/>
            <w:hideMark/>
          </w:tcPr>
          <w:p w14:paraId="3042B777"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标的物买入金额</w:t>
            </w:r>
          </w:p>
        </w:tc>
        <w:tc>
          <w:tcPr>
            <w:tcW w:w="6133" w:type="dxa"/>
            <w:tcBorders>
              <w:top w:val="nil"/>
              <w:left w:val="nil"/>
              <w:bottom w:val="single" w:sz="4" w:space="0" w:color="auto"/>
              <w:right w:val="single" w:sz="4" w:space="0" w:color="auto"/>
            </w:tcBorders>
            <w:shd w:val="clear" w:color="auto" w:fill="auto"/>
            <w:vAlign w:val="bottom"/>
            <w:hideMark/>
          </w:tcPr>
          <w:p w14:paraId="0A851C96"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该交易簿下该标的物的买入场内持仓金额</w:t>
            </w:r>
          </w:p>
        </w:tc>
      </w:tr>
      <w:tr w:rsidR="009A12AA" w:rsidRPr="009615FD" w14:paraId="27DE1483"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1C5D6AB1"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1822" w:type="dxa"/>
            <w:tcBorders>
              <w:top w:val="nil"/>
              <w:left w:val="nil"/>
              <w:bottom w:val="single" w:sz="4" w:space="0" w:color="auto"/>
              <w:right w:val="single" w:sz="4" w:space="0" w:color="auto"/>
            </w:tcBorders>
            <w:shd w:val="clear" w:color="auto" w:fill="auto"/>
            <w:noWrap/>
            <w:vAlign w:val="bottom"/>
            <w:hideMark/>
          </w:tcPr>
          <w:p w14:paraId="46D2B974"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标的物卖出金额</w:t>
            </w:r>
          </w:p>
        </w:tc>
        <w:tc>
          <w:tcPr>
            <w:tcW w:w="6133" w:type="dxa"/>
            <w:tcBorders>
              <w:top w:val="nil"/>
              <w:left w:val="nil"/>
              <w:bottom w:val="single" w:sz="4" w:space="0" w:color="auto"/>
              <w:right w:val="single" w:sz="4" w:space="0" w:color="auto"/>
            </w:tcBorders>
            <w:shd w:val="clear" w:color="auto" w:fill="auto"/>
            <w:vAlign w:val="bottom"/>
            <w:hideMark/>
          </w:tcPr>
          <w:p w14:paraId="1D2176FA"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该交易簿下该标的物的卖出场内持仓金额</w:t>
            </w:r>
          </w:p>
        </w:tc>
      </w:tr>
      <w:tr w:rsidR="009A12AA" w:rsidRPr="009615FD" w14:paraId="09D8C9F8"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0DC5A834"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1822" w:type="dxa"/>
            <w:tcBorders>
              <w:top w:val="nil"/>
              <w:left w:val="nil"/>
              <w:bottom w:val="single" w:sz="4" w:space="0" w:color="auto"/>
              <w:right w:val="single" w:sz="4" w:space="0" w:color="auto"/>
            </w:tcBorders>
            <w:shd w:val="clear" w:color="auto" w:fill="auto"/>
            <w:noWrap/>
            <w:vAlign w:val="bottom"/>
            <w:hideMark/>
          </w:tcPr>
          <w:p w14:paraId="72D298B9"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标的物持仓</w:t>
            </w:r>
          </w:p>
        </w:tc>
        <w:tc>
          <w:tcPr>
            <w:tcW w:w="6133" w:type="dxa"/>
            <w:tcBorders>
              <w:top w:val="nil"/>
              <w:left w:val="nil"/>
              <w:bottom w:val="single" w:sz="4" w:space="0" w:color="auto"/>
              <w:right w:val="single" w:sz="4" w:space="0" w:color="auto"/>
            </w:tcBorders>
            <w:shd w:val="clear" w:color="auto" w:fill="auto"/>
            <w:vAlign w:val="bottom"/>
            <w:hideMark/>
          </w:tcPr>
          <w:p w14:paraId="1439D623"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该交易簿下该标的物的现存持仓</w:t>
            </w:r>
          </w:p>
        </w:tc>
      </w:tr>
      <w:tr w:rsidR="009A12AA" w:rsidRPr="009615FD" w14:paraId="77E144A2" w14:textId="77777777" w:rsidTr="00403373">
        <w:trPr>
          <w:trHeight w:val="617"/>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5CC8ECFC"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12</w:t>
            </w:r>
          </w:p>
        </w:tc>
        <w:tc>
          <w:tcPr>
            <w:tcW w:w="1822" w:type="dxa"/>
            <w:tcBorders>
              <w:top w:val="nil"/>
              <w:left w:val="nil"/>
              <w:bottom w:val="single" w:sz="4" w:space="0" w:color="auto"/>
              <w:right w:val="single" w:sz="4" w:space="0" w:color="auto"/>
            </w:tcBorders>
            <w:shd w:val="clear" w:color="auto" w:fill="auto"/>
            <w:noWrap/>
            <w:vAlign w:val="bottom"/>
            <w:hideMark/>
          </w:tcPr>
          <w:p w14:paraId="23385ABD"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标的物价格</w:t>
            </w:r>
          </w:p>
        </w:tc>
        <w:tc>
          <w:tcPr>
            <w:tcW w:w="6133" w:type="dxa"/>
            <w:tcBorders>
              <w:top w:val="nil"/>
              <w:left w:val="nil"/>
              <w:bottom w:val="single" w:sz="4" w:space="0" w:color="auto"/>
              <w:right w:val="single" w:sz="4" w:space="0" w:color="auto"/>
            </w:tcBorders>
            <w:shd w:val="clear" w:color="auto" w:fill="auto"/>
            <w:vAlign w:val="bottom"/>
            <w:hideMark/>
          </w:tcPr>
          <w:p w14:paraId="43FDBA4F"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该标的物的行情价</w:t>
            </w:r>
          </w:p>
        </w:tc>
      </w:tr>
      <w:tr w:rsidR="009A12AA" w:rsidRPr="009615FD" w14:paraId="3D65897A" w14:textId="77777777" w:rsidTr="00403373">
        <w:trPr>
          <w:trHeight w:val="1025"/>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1812F630"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13</w:t>
            </w:r>
          </w:p>
        </w:tc>
        <w:tc>
          <w:tcPr>
            <w:tcW w:w="1822" w:type="dxa"/>
            <w:tcBorders>
              <w:top w:val="nil"/>
              <w:left w:val="nil"/>
              <w:bottom w:val="single" w:sz="4" w:space="0" w:color="auto"/>
              <w:right w:val="single" w:sz="4" w:space="0" w:color="auto"/>
            </w:tcBorders>
            <w:shd w:val="clear" w:color="auto" w:fill="auto"/>
            <w:noWrap/>
            <w:vAlign w:val="bottom"/>
            <w:hideMark/>
          </w:tcPr>
          <w:p w14:paraId="2A7B4251"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标的物市值</w:t>
            </w:r>
          </w:p>
        </w:tc>
        <w:tc>
          <w:tcPr>
            <w:tcW w:w="6133" w:type="dxa"/>
            <w:tcBorders>
              <w:top w:val="nil"/>
              <w:left w:val="nil"/>
              <w:bottom w:val="single" w:sz="4" w:space="0" w:color="auto"/>
              <w:right w:val="single" w:sz="4" w:space="0" w:color="auto"/>
            </w:tcBorders>
            <w:shd w:val="clear" w:color="auto" w:fill="auto"/>
            <w:vAlign w:val="bottom"/>
            <w:hideMark/>
          </w:tcPr>
          <w:p w14:paraId="55ABDDB7" w14:textId="3E5F14B0" w:rsidR="009A12AA" w:rsidRPr="009615FD" w:rsidRDefault="009A12AA" w:rsidP="00403373">
            <w:pPr>
              <w:rPr>
                <w:rFonts w:ascii="Book Antiqua" w:hAnsi="Book Antiqua"/>
              </w:rPr>
            </w:pPr>
            <w:r w:rsidRPr="009615FD">
              <w:rPr>
                <w:rFonts w:ascii="Book Antiqua" w:eastAsia="DengXian" w:hAnsi="Book Antiqua" w:cs="宋体"/>
                <w:color w:val="000000"/>
                <w:kern w:val="0"/>
                <w:sz w:val="22"/>
              </w:rPr>
              <w:t>该交易簿下该标的物的市值</w:t>
            </w:r>
            <w:r w:rsidRPr="009615FD">
              <w:rPr>
                <w:rFonts w:ascii="Book Antiqua" w:eastAsia="DengXian" w:hAnsi="Book Antiqua" w:cs="宋体"/>
                <w:color w:val="000000"/>
                <w:kern w:val="0"/>
                <w:sz w:val="22"/>
              </w:rPr>
              <w:br/>
            </w:r>
            <w:r w:rsidR="001D087F" w:rsidRPr="009615FD">
              <w:rPr>
                <w:rFonts w:ascii="Book Antiqua" w:eastAsia="DengXian" w:hAnsi="Book Antiqua" w:cs="宋体"/>
                <w:color w:val="000000"/>
                <w:kern w:val="0"/>
                <w:sz w:val="22"/>
              </w:rPr>
              <w:t>市值</w:t>
            </w:r>
            <w:r w:rsidR="001D087F" w:rsidRPr="009615FD">
              <w:rPr>
                <w:rFonts w:ascii="Book Antiqua" w:eastAsia="DengXian" w:hAnsi="Book Antiqua" w:cs="宋体"/>
                <w:color w:val="000000"/>
                <w:kern w:val="0"/>
                <w:sz w:val="22"/>
              </w:rPr>
              <w:t xml:space="preserve"> = </w:t>
            </w:r>
            <w:r w:rsidR="001D087F" w:rsidRPr="009615FD">
              <w:rPr>
                <w:rFonts w:ascii="Book Antiqua" w:eastAsia="DengXian" w:hAnsi="Book Antiqua" w:cs="宋体"/>
                <w:color w:val="000000"/>
                <w:kern w:val="0"/>
                <w:sz w:val="22"/>
              </w:rPr>
              <w:t>持仓数量</w:t>
            </w:r>
            <w:r w:rsidR="001D087F" w:rsidRPr="009615FD">
              <w:rPr>
                <w:rFonts w:ascii="Book Antiqua" w:eastAsia="DengXian" w:hAnsi="Book Antiqua" w:cs="宋体"/>
                <w:color w:val="000000"/>
                <w:kern w:val="0"/>
                <w:sz w:val="22"/>
              </w:rPr>
              <w:t xml:space="preserve"> * </w:t>
            </w:r>
            <w:r w:rsidR="001D087F" w:rsidRPr="009615FD">
              <w:rPr>
                <w:rFonts w:ascii="Book Antiqua" w:eastAsia="DengXian" w:hAnsi="Book Antiqua" w:cs="宋体"/>
                <w:color w:val="000000"/>
                <w:kern w:val="0"/>
                <w:sz w:val="22"/>
              </w:rPr>
              <w:t>持仓合约市场买卖均价</w:t>
            </w:r>
            <w:r w:rsidR="001D087F" w:rsidRPr="009615FD">
              <w:rPr>
                <w:rFonts w:ascii="Book Antiqua" w:eastAsia="DengXian" w:hAnsi="Book Antiqua" w:cs="宋体"/>
                <w:color w:val="000000"/>
                <w:kern w:val="0"/>
                <w:sz w:val="22"/>
              </w:rPr>
              <w:t xml:space="preserve"> * </w:t>
            </w:r>
            <w:r w:rsidR="001D087F" w:rsidRPr="009615FD">
              <w:rPr>
                <w:rFonts w:ascii="Book Antiqua" w:eastAsia="DengXian" w:hAnsi="Book Antiqua" w:cs="宋体"/>
                <w:color w:val="000000"/>
                <w:kern w:val="0"/>
                <w:sz w:val="22"/>
              </w:rPr>
              <w:t>合约乘数</w:t>
            </w:r>
          </w:p>
        </w:tc>
      </w:tr>
      <w:tr w:rsidR="009A12AA" w:rsidRPr="009615FD" w14:paraId="5B298FCE" w14:textId="77777777" w:rsidTr="00403373">
        <w:trPr>
          <w:trHeight w:val="308"/>
        </w:trPr>
        <w:tc>
          <w:tcPr>
            <w:tcW w:w="946" w:type="dxa"/>
            <w:tcBorders>
              <w:top w:val="nil"/>
              <w:left w:val="single" w:sz="4" w:space="0" w:color="auto"/>
              <w:bottom w:val="single" w:sz="4" w:space="0" w:color="auto"/>
              <w:right w:val="single" w:sz="4" w:space="0" w:color="auto"/>
            </w:tcBorders>
            <w:shd w:val="clear" w:color="auto" w:fill="auto"/>
            <w:noWrap/>
            <w:vAlign w:val="bottom"/>
            <w:hideMark/>
          </w:tcPr>
          <w:p w14:paraId="7B57D88C" w14:textId="77777777" w:rsidR="009A12AA" w:rsidRPr="009615FD" w:rsidRDefault="009A12AA" w:rsidP="009A12A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1822" w:type="dxa"/>
            <w:tcBorders>
              <w:top w:val="nil"/>
              <w:left w:val="nil"/>
              <w:bottom w:val="single" w:sz="4" w:space="0" w:color="auto"/>
              <w:right w:val="single" w:sz="4" w:space="0" w:color="auto"/>
            </w:tcBorders>
            <w:shd w:val="clear" w:color="auto" w:fill="auto"/>
            <w:noWrap/>
            <w:vAlign w:val="bottom"/>
            <w:hideMark/>
          </w:tcPr>
          <w:p w14:paraId="741B5AC8"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标的物盈亏</w:t>
            </w:r>
          </w:p>
        </w:tc>
        <w:tc>
          <w:tcPr>
            <w:tcW w:w="6133" w:type="dxa"/>
            <w:tcBorders>
              <w:top w:val="nil"/>
              <w:left w:val="nil"/>
              <w:bottom w:val="single" w:sz="4" w:space="0" w:color="auto"/>
              <w:right w:val="single" w:sz="4" w:space="0" w:color="auto"/>
            </w:tcBorders>
            <w:shd w:val="clear" w:color="auto" w:fill="auto"/>
            <w:vAlign w:val="bottom"/>
            <w:hideMark/>
          </w:tcPr>
          <w:p w14:paraId="7220DDE6" w14:textId="77777777" w:rsidR="009A12AA" w:rsidRPr="009615FD" w:rsidRDefault="009A12AA" w:rsidP="009A12A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该交易簿下该标的物场内持仓的总盈亏</w:t>
            </w:r>
          </w:p>
          <w:p w14:paraId="11FEBD9E" w14:textId="703628C5" w:rsidR="009022C7" w:rsidRPr="009615FD" w:rsidRDefault="000343EB" w:rsidP="00B656C9">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损益</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市值</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总卖出成本</w:t>
            </w:r>
            <w:r w:rsidRPr="009615FD">
              <w:rPr>
                <w:rFonts w:ascii="Book Antiqua" w:eastAsia="DengXian" w:hAnsi="Book Antiqua" w:cs="宋体"/>
                <w:color w:val="000000"/>
                <w:kern w:val="0"/>
                <w:sz w:val="22"/>
              </w:rPr>
              <w:t xml:space="preserve"> - </w:t>
            </w:r>
            <w:r w:rsidRPr="009615FD">
              <w:rPr>
                <w:rFonts w:ascii="Book Antiqua" w:eastAsia="DengXian" w:hAnsi="Book Antiqua" w:cs="宋体"/>
                <w:color w:val="000000"/>
                <w:kern w:val="0"/>
                <w:sz w:val="22"/>
              </w:rPr>
              <w:t>总买入成本</w:t>
            </w:r>
            <w:r w:rsidRPr="009615FD">
              <w:rPr>
                <w:rFonts w:ascii="Book Antiqua" w:eastAsia="DengXian" w:hAnsi="Book Antiqua" w:cs="宋体"/>
                <w:color w:val="000000"/>
                <w:kern w:val="0"/>
                <w:sz w:val="22"/>
              </w:rPr>
              <w:t xml:space="preserve"> </w:t>
            </w:r>
          </w:p>
          <w:p w14:paraId="5A617CB0" w14:textId="40955D64" w:rsidR="001D087F" w:rsidRPr="009615FD" w:rsidRDefault="009022C7" w:rsidP="009022C7">
            <w:pPr>
              <w:rPr>
                <w:rFonts w:ascii="Book Antiqua" w:eastAsia="DengXian" w:hAnsi="Book Antiqua" w:cs="宋体"/>
                <w:color w:val="000000"/>
                <w:kern w:val="0"/>
                <w:sz w:val="22"/>
              </w:rPr>
            </w:pPr>
            <w:r w:rsidRPr="009615FD">
              <w:rPr>
                <w:rFonts w:ascii="Book Antiqua" w:eastAsia="DengXian" w:hAnsi="Book Antiqua" w:cs="宋体"/>
                <w:color w:val="000000"/>
                <w:kern w:val="0"/>
                <w:sz w:val="22"/>
              </w:rPr>
              <w:t>单笔</w:t>
            </w:r>
            <w:r w:rsidRPr="009615FD">
              <w:rPr>
                <w:rFonts w:ascii="Book Antiqua" w:eastAsia="DengXian" w:hAnsi="Book Antiqua" w:cs="宋体"/>
                <w:color w:val="000000"/>
                <w:kern w:val="0"/>
                <w:sz w:val="22"/>
              </w:rPr>
              <w:t xml:space="preserve">bought cost = </w:t>
            </w:r>
            <w:r w:rsidRPr="009615FD">
              <w:rPr>
                <w:rFonts w:ascii="Book Antiqua" w:eastAsia="DengXian" w:hAnsi="Book Antiqua" w:cs="宋体"/>
                <w:color w:val="000000"/>
                <w:kern w:val="0"/>
                <w:sz w:val="22"/>
              </w:rPr>
              <w:t>买入的数量</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价格</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合约乘数</w:t>
            </w:r>
          </w:p>
          <w:p w14:paraId="5876A876" w14:textId="4E9E4E13" w:rsidR="009022C7" w:rsidRPr="009615FD" w:rsidRDefault="009022C7" w:rsidP="00403373">
            <w:pPr>
              <w:rPr>
                <w:rFonts w:ascii="Book Antiqua" w:eastAsia="DengXian" w:hAnsi="Book Antiqua" w:cs="宋体"/>
                <w:color w:val="000000"/>
                <w:kern w:val="0"/>
                <w:sz w:val="22"/>
              </w:rPr>
            </w:pPr>
          </w:p>
        </w:tc>
      </w:tr>
    </w:tbl>
    <w:p w14:paraId="22F0BA55" w14:textId="77777777" w:rsidR="009A12AA" w:rsidRPr="009615FD" w:rsidRDefault="009A12AA" w:rsidP="00403373">
      <w:pPr>
        <w:rPr>
          <w:rFonts w:ascii="Book Antiqua" w:hAnsi="Book Antiqua"/>
        </w:rPr>
      </w:pPr>
    </w:p>
    <w:p w14:paraId="09D5DCF0" w14:textId="719105AF" w:rsidR="006F456E" w:rsidRPr="009615FD" w:rsidRDefault="006F456E" w:rsidP="006F456E">
      <w:pPr>
        <w:pStyle w:val="2"/>
        <w:numPr>
          <w:ilvl w:val="1"/>
          <w:numId w:val="13"/>
        </w:numPr>
        <w:rPr>
          <w:rFonts w:ascii="Book Antiqua" w:hAnsi="Book Antiqua"/>
        </w:rPr>
      </w:pPr>
      <w:bookmarkStart w:id="133" w:name="_Toc8158163"/>
      <w:r w:rsidRPr="009615FD">
        <w:rPr>
          <w:rFonts w:ascii="Book Antiqua" w:hAnsi="Book Antiqua"/>
        </w:rPr>
        <w:t>交易报表</w:t>
      </w:r>
      <w:bookmarkEnd w:id="133"/>
    </w:p>
    <w:p w14:paraId="4248BC36" w14:textId="77777777" w:rsidR="00B10813" w:rsidRPr="009615FD" w:rsidRDefault="00B10813" w:rsidP="00B10813">
      <w:pPr>
        <w:spacing w:line="360" w:lineRule="auto"/>
        <w:rPr>
          <w:rFonts w:ascii="Book Antiqua" w:hAnsi="Book Antiqua"/>
          <w:b/>
        </w:rPr>
      </w:pPr>
      <w:r w:rsidRPr="009615FD">
        <w:rPr>
          <w:rFonts w:ascii="Book Antiqua" w:hAnsi="Book Antiqua"/>
          <w:b/>
          <w:highlight w:val="lightGray"/>
        </w:rPr>
        <w:t>功能介绍</w:t>
      </w:r>
    </w:p>
    <w:p w14:paraId="7B693DAD" w14:textId="5AC064A3" w:rsidR="00B10813" w:rsidRPr="009615FD" w:rsidRDefault="00B10813" w:rsidP="00B10813">
      <w:pPr>
        <w:rPr>
          <w:rFonts w:ascii="Book Antiqua" w:hAnsi="Book Antiqua"/>
        </w:rPr>
      </w:pPr>
      <w:r w:rsidRPr="009615FD">
        <w:rPr>
          <w:rFonts w:ascii="Book Antiqua" w:hAnsi="Book Antiqua"/>
        </w:rPr>
        <w:tab/>
      </w:r>
      <w:r w:rsidRPr="009615FD">
        <w:rPr>
          <w:rFonts w:ascii="Book Antiqua" w:hAnsi="Book Antiqua"/>
        </w:rPr>
        <w:t>通过【交易报表】界面，客户可进行查看系统中，所有期权合约的交易情况。</w:t>
      </w:r>
    </w:p>
    <w:p w14:paraId="0F7022CB" w14:textId="77777777" w:rsidR="00B10813" w:rsidRPr="009615FD" w:rsidRDefault="00B10813" w:rsidP="00B10813">
      <w:pPr>
        <w:rPr>
          <w:rFonts w:ascii="Book Antiqua" w:hAnsi="Book Antiqua"/>
          <w:b/>
        </w:rPr>
      </w:pPr>
      <w:r w:rsidRPr="009615FD">
        <w:rPr>
          <w:rFonts w:ascii="Book Antiqua" w:hAnsi="Book Antiqua"/>
          <w:b/>
          <w:highlight w:val="lightGray"/>
        </w:rPr>
        <w:t>操作说明</w:t>
      </w:r>
    </w:p>
    <w:p w14:paraId="5BF36C7C" w14:textId="4FA4B47F" w:rsidR="00B10813" w:rsidRPr="009615FD" w:rsidRDefault="00B10813" w:rsidP="00B10813">
      <w:pPr>
        <w:pStyle w:val="3"/>
        <w:numPr>
          <w:ilvl w:val="2"/>
          <w:numId w:val="13"/>
        </w:numPr>
        <w:rPr>
          <w:rFonts w:ascii="Book Antiqua" w:hAnsi="Book Antiqua"/>
        </w:rPr>
      </w:pPr>
      <w:bookmarkStart w:id="134" w:name="_Toc8158164"/>
      <w:r w:rsidRPr="009615FD">
        <w:rPr>
          <w:rFonts w:ascii="Book Antiqua" w:hAnsi="Book Antiqua"/>
        </w:rPr>
        <w:lastRenderedPageBreak/>
        <w:t>交易报表查看</w:t>
      </w:r>
      <w:bookmarkEnd w:id="134"/>
    </w:p>
    <w:p w14:paraId="2495A75E" w14:textId="3A29242F" w:rsidR="00B10813" w:rsidRPr="009615FD" w:rsidRDefault="00B10813" w:rsidP="00B10813">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【交易报表】中，如图</w:t>
      </w:r>
      <w:r w:rsidRPr="009615FD">
        <w:rPr>
          <w:rFonts w:ascii="Book Antiqua" w:hAnsi="Book Antiqua"/>
        </w:rPr>
        <w:t>7-</w:t>
      </w:r>
      <w:r w:rsidR="001A0908" w:rsidRPr="009615FD">
        <w:rPr>
          <w:rFonts w:ascii="Book Antiqua" w:hAnsi="Book Antiqua"/>
        </w:rPr>
        <w:t>5</w:t>
      </w:r>
      <w:r w:rsidRPr="009615FD">
        <w:rPr>
          <w:rFonts w:ascii="Book Antiqua" w:hAnsi="Book Antiqua"/>
        </w:rPr>
        <w:t>-1</w:t>
      </w:r>
      <w:r w:rsidRPr="009615FD">
        <w:rPr>
          <w:rFonts w:ascii="Book Antiqua" w:hAnsi="Book Antiqua"/>
        </w:rPr>
        <w:t>所示，先进行报告名称的选择，再进行日期的选择，点击右侧的</w:t>
      </w:r>
      <w:r w:rsidRPr="009615FD">
        <w:rPr>
          <w:rFonts w:ascii="Book Antiqua" w:hAnsi="Book Antiqua"/>
          <w:bdr w:val="single" w:sz="4" w:space="0" w:color="auto"/>
          <w:shd w:val="pct15" w:color="auto" w:fill="FFFFFF"/>
        </w:rPr>
        <w:t>搜索</w:t>
      </w:r>
      <w:r w:rsidRPr="009615FD">
        <w:rPr>
          <w:rFonts w:ascii="Book Antiqua" w:hAnsi="Book Antiqua"/>
        </w:rPr>
        <w:t>按钮，即可生成</w:t>
      </w:r>
      <w:r w:rsidR="000B269B" w:rsidRPr="009615FD">
        <w:rPr>
          <w:rFonts w:ascii="Book Antiqua" w:hAnsi="Book Antiqua"/>
        </w:rPr>
        <w:t>交易报表</w:t>
      </w:r>
      <w:r w:rsidRPr="009615FD">
        <w:rPr>
          <w:rFonts w:ascii="Book Antiqua" w:hAnsi="Book Antiqua"/>
        </w:rPr>
        <w:t>；</w:t>
      </w:r>
    </w:p>
    <w:p w14:paraId="63941078" w14:textId="77777777" w:rsidR="00B10813" w:rsidRPr="009615FD" w:rsidRDefault="00B10813" w:rsidP="00B10813">
      <w:pPr>
        <w:rPr>
          <w:rFonts w:ascii="Book Antiqua" w:hAnsi="Book Antiqua"/>
        </w:rPr>
      </w:pPr>
    </w:p>
    <w:p w14:paraId="068D71CB" w14:textId="7D54E76E" w:rsidR="003B72BC" w:rsidRPr="009615FD" w:rsidRDefault="00B10813" w:rsidP="003B72BC">
      <w:pPr>
        <w:rPr>
          <w:rFonts w:ascii="Book Antiqua" w:hAnsi="Book Antiqua"/>
        </w:rPr>
      </w:pPr>
      <w:r w:rsidRPr="009615FD">
        <w:rPr>
          <w:rFonts w:ascii="Book Antiqua" w:hAnsi="Book Antiqua"/>
          <w:noProof/>
        </w:rPr>
        <w:drawing>
          <wp:inline distT="0" distB="0" distL="0" distR="0" wp14:anchorId="28EB4B3D" wp14:editId="108E0F8C">
            <wp:extent cx="5274310" cy="1838960"/>
            <wp:effectExtent l="0" t="0" r="254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38960"/>
                    </a:xfrm>
                    <a:prstGeom prst="rect">
                      <a:avLst/>
                    </a:prstGeom>
                  </pic:spPr>
                </pic:pic>
              </a:graphicData>
            </a:graphic>
          </wp:inline>
        </w:drawing>
      </w:r>
    </w:p>
    <w:p w14:paraId="3D3F63F1" w14:textId="22A6AD49" w:rsidR="003A0E19" w:rsidRPr="009615FD" w:rsidRDefault="003A0E19" w:rsidP="003A0E19">
      <w:pPr>
        <w:jc w:val="center"/>
        <w:rPr>
          <w:rFonts w:ascii="Book Antiqua" w:hAnsi="Book Antiqua"/>
        </w:rPr>
      </w:pPr>
      <w:r w:rsidRPr="009615FD">
        <w:rPr>
          <w:rFonts w:ascii="Book Antiqua" w:hAnsi="Book Antiqua"/>
        </w:rPr>
        <w:t>图</w:t>
      </w:r>
      <w:r w:rsidRPr="009615FD">
        <w:rPr>
          <w:rFonts w:ascii="Book Antiqua" w:hAnsi="Book Antiqua"/>
        </w:rPr>
        <w:t xml:space="preserve"> 7-6-1</w:t>
      </w:r>
    </w:p>
    <w:p w14:paraId="6F52932C" w14:textId="122B499C" w:rsidR="00232C6A" w:rsidRPr="009615FD" w:rsidRDefault="00232C6A" w:rsidP="00232C6A">
      <w:pPr>
        <w:rPr>
          <w:rFonts w:ascii="Book Antiqua" w:hAnsi="Book Antiqua"/>
          <w:b/>
        </w:rPr>
      </w:pPr>
      <w:r w:rsidRPr="009615FD">
        <w:rPr>
          <w:rFonts w:ascii="Book Antiqua" w:hAnsi="Book Antiqua"/>
          <w:b/>
        </w:rPr>
        <w:t>字段说明：</w:t>
      </w:r>
    </w:p>
    <w:tbl>
      <w:tblPr>
        <w:tblW w:w="6460" w:type="dxa"/>
        <w:tblLook w:val="04A0" w:firstRow="1" w:lastRow="0" w:firstColumn="1" w:lastColumn="0" w:noHBand="0" w:noVBand="1"/>
      </w:tblPr>
      <w:tblGrid>
        <w:gridCol w:w="1080"/>
        <w:gridCol w:w="1820"/>
        <w:gridCol w:w="3560"/>
      </w:tblGrid>
      <w:tr w:rsidR="00232C6A" w:rsidRPr="009615FD" w14:paraId="33728F73" w14:textId="77777777" w:rsidTr="00232C6A">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193DF0B" w14:textId="77777777" w:rsidR="00232C6A" w:rsidRPr="009615FD" w:rsidRDefault="00232C6A" w:rsidP="00232C6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40E06B28" w14:textId="77777777" w:rsidR="00232C6A" w:rsidRPr="009615FD" w:rsidRDefault="00232C6A" w:rsidP="00232C6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3560" w:type="dxa"/>
            <w:tcBorders>
              <w:top w:val="single" w:sz="4" w:space="0" w:color="auto"/>
              <w:left w:val="nil"/>
              <w:bottom w:val="single" w:sz="4" w:space="0" w:color="auto"/>
              <w:right w:val="single" w:sz="4" w:space="0" w:color="auto"/>
            </w:tcBorders>
            <w:shd w:val="clear" w:color="000000" w:fill="A6A6A6"/>
            <w:vAlign w:val="bottom"/>
            <w:hideMark/>
          </w:tcPr>
          <w:p w14:paraId="7C7BC647" w14:textId="77777777" w:rsidR="00232C6A" w:rsidRPr="009615FD" w:rsidRDefault="00232C6A" w:rsidP="00232C6A">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232C6A" w:rsidRPr="009615FD" w14:paraId="02EACE8B"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CF5F9C8"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137C40AE"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协议编码</w:t>
            </w:r>
          </w:p>
        </w:tc>
        <w:tc>
          <w:tcPr>
            <w:tcW w:w="3560" w:type="dxa"/>
            <w:tcBorders>
              <w:top w:val="nil"/>
              <w:left w:val="nil"/>
              <w:bottom w:val="single" w:sz="4" w:space="0" w:color="auto"/>
              <w:right w:val="single" w:sz="4" w:space="0" w:color="auto"/>
            </w:tcBorders>
            <w:shd w:val="clear" w:color="auto" w:fill="auto"/>
            <w:noWrap/>
            <w:vAlign w:val="bottom"/>
            <w:hideMark/>
          </w:tcPr>
          <w:p w14:paraId="20CA1094"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w:t>
            </w: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协议编码</w:t>
            </w:r>
          </w:p>
        </w:tc>
      </w:tr>
      <w:tr w:rsidR="00232C6A" w:rsidRPr="009615FD" w14:paraId="291A01E1"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50256A2"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45C237CE"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交易确认书编码</w:t>
            </w:r>
          </w:p>
        </w:tc>
        <w:tc>
          <w:tcPr>
            <w:tcW w:w="3560" w:type="dxa"/>
            <w:tcBorders>
              <w:top w:val="nil"/>
              <w:left w:val="nil"/>
              <w:bottom w:val="single" w:sz="4" w:space="0" w:color="auto"/>
              <w:right w:val="single" w:sz="4" w:space="0" w:color="auto"/>
            </w:tcBorders>
            <w:shd w:val="clear" w:color="auto" w:fill="auto"/>
            <w:noWrap/>
            <w:vAlign w:val="bottom"/>
            <w:hideMark/>
          </w:tcPr>
          <w:p w14:paraId="46E3B816"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该笔期权交易的交易</w:t>
            </w:r>
            <w:r w:rsidRPr="009615FD">
              <w:rPr>
                <w:rFonts w:ascii="Book Antiqua" w:eastAsia="DengXian" w:hAnsi="Book Antiqua" w:cs="宋体"/>
                <w:color w:val="000000"/>
                <w:kern w:val="0"/>
                <w:sz w:val="22"/>
              </w:rPr>
              <w:t>ID</w:t>
            </w:r>
            <w:r w:rsidRPr="009615FD">
              <w:rPr>
                <w:rFonts w:ascii="Book Antiqua" w:eastAsia="DengXian" w:hAnsi="Book Antiqua" w:cs="宋体"/>
                <w:color w:val="000000"/>
                <w:kern w:val="0"/>
                <w:sz w:val="22"/>
              </w:rPr>
              <w:t>编号</w:t>
            </w:r>
          </w:p>
        </w:tc>
      </w:tr>
      <w:tr w:rsidR="00232C6A" w:rsidRPr="009615FD" w14:paraId="26BAAA85"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5C6DF11"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19687036"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客户名称</w:t>
            </w:r>
          </w:p>
        </w:tc>
        <w:tc>
          <w:tcPr>
            <w:tcW w:w="3560" w:type="dxa"/>
            <w:tcBorders>
              <w:top w:val="nil"/>
              <w:left w:val="nil"/>
              <w:bottom w:val="single" w:sz="4" w:space="0" w:color="auto"/>
              <w:right w:val="single" w:sz="4" w:space="0" w:color="auto"/>
            </w:tcBorders>
            <w:shd w:val="clear" w:color="auto" w:fill="auto"/>
            <w:noWrap/>
            <w:vAlign w:val="bottom"/>
            <w:hideMark/>
          </w:tcPr>
          <w:p w14:paraId="56A583B5"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该笔期权交易的交易对手名称</w:t>
            </w:r>
          </w:p>
        </w:tc>
      </w:tr>
      <w:tr w:rsidR="00232C6A" w:rsidRPr="009615FD" w14:paraId="63349876"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22C7C24"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5FA36A63"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开始日期</w:t>
            </w:r>
          </w:p>
        </w:tc>
        <w:tc>
          <w:tcPr>
            <w:tcW w:w="3560" w:type="dxa"/>
            <w:tcBorders>
              <w:top w:val="nil"/>
              <w:left w:val="nil"/>
              <w:bottom w:val="single" w:sz="4" w:space="0" w:color="auto"/>
              <w:right w:val="single" w:sz="4" w:space="0" w:color="auto"/>
            </w:tcBorders>
            <w:shd w:val="clear" w:color="auto" w:fill="auto"/>
            <w:noWrap/>
            <w:vAlign w:val="bottom"/>
            <w:hideMark/>
          </w:tcPr>
          <w:p w14:paraId="1B3534BB"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该笔期权合约的起始日</w:t>
            </w:r>
          </w:p>
        </w:tc>
      </w:tr>
      <w:tr w:rsidR="00232C6A" w:rsidRPr="009615FD" w14:paraId="4DC969F0" w14:textId="77777777" w:rsidTr="00232C6A">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C9DF59"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0" w:type="dxa"/>
            <w:tcBorders>
              <w:top w:val="nil"/>
              <w:left w:val="nil"/>
              <w:bottom w:val="single" w:sz="4" w:space="0" w:color="auto"/>
              <w:right w:val="single" w:sz="4" w:space="0" w:color="auto"/>
            </w:tcBorders>
            <w:shd w:val="clear" w:color="auto" w:fill="auto"/>
            <w:noWrap/>
            <w:vAlign w:val="bottom"/>
            <w:hideMark/>
          </w:tcPr>
          <w:p w14:paraId="228A5C89"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到期日期</w:t>
            </w:r>
          </w:p>
        </w:tc>
        <w:tc>
          <w:tcPr>
            <w:tcW w:w="3560" w:type="dxa"/>
            <w:tcBorders>
              <w:top w:val="nil"/>
              <w:left w:val="nil"/>
              <w:bottom w:val="single" w:sz="4" w:space="0" w:color="auto"/>
              <w:right w:val="single" w:sz="4" w:space="0" w:color="auto"/>
            </w:tcBorders>
            <w:shd w:val="clear" w:color="auto" w:fill="auto"/>
            <w:noWrap/>
            <w:vAlign w:val="bottom"/>
            <w:hideMark/>
          </w:tcPr>
          <w:p w14:paraId="310CA958"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该笔期权合约的到期日</w:t>
            </w:r>
          </w:p>
        </w:tc>
      </w:tr>
      <w:tr w:rsidR="00232C6A" w:rsidRPr="009615FD" w14:paraId="27E65FB6"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2F1F547"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20" w:type="dxa"/>
            <w:tcBorders>
              <w:top w:val="nil"/>
              <w:left w:val="nil"/>
              <w:bottom w:val="single" w:sz="4" w:space="0" w:color="auto"/>
              <w:right w:val="single" w:sz="4" w:space="0" w:color="auto"/>
            </w:tcBorders>
            <w:shd w:val="clear" w:color="auto" w:fill="auto"/>
            <w:noWrap/>
            <w:vAlign w:val="bottom"/>
            <w:hideMark/>
          </w:tcPr>
          <w:p w14:paraId="575B7D82"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买卖方向</w:t>
            </w:r>
          </w:p>
        </w:tc>
        <w:tc>
          <w:tcPr>
            <w:tcW w:w="3560" w:type="dxa"/>
            <w:tcBorders>
              <w:top w:val="nil"/>
              <w:left w:val="nil"/>
              <w:bottom w:val="single" w:sz="4" w:space="0" w:color="auto"/>
              <w:right w:val="single" w:sz="4" w:space="0" w:color="auto"/>
            </w:tcBorders>
            <w:shd w:val="clear" w:color="auto" w:fill="auto"/>
            <w:noWrap/>
            <w:vAlign w:val="bottom"/>
            <w:hideMark/>
          </w:tcPr>
          <w:p w14:paraId="6BEAC076"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该笔期权的买卖方向</w:t>
            </w:r>
          </w:p>
        </w:tc>
      </w:tr>
      <w:tr w:rsidR="00232C6A" w:rsidRPr="009615FD" w14:paraId="3D316428"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F291DF"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820" w:type="dxa"/>
            <w:tcBorders>
              <w:top w:val="nil"/>
              <w:left w:val="nil"/>
              <w:bottom w:val="single" w:sz="4" w:space="0" w:color="auto"/>
              <w:right w:val="single" w:sz="4" w:space="0" w:color="auto"/>
            </w:tcBorders>
            <w:shd w:val="clear" w:color="auto" w:fill="auto"/>
            <w:noWrap/>
            <w:vAlign w:val="bottom"/>
            <w:hideMark/>
          </w:tcPr>
          <w:p w14:paraId="33D3002A"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标的物资产名称</w:t>
            </w:r>
          </w:p>
        </w:tc>
        <w:tc>
          <w:tcPr>
            <w:tcW w:w="3560" w:type="dxa"/>
            <w:tcBorders>
              <w:top w:val="nil"/>
              <w:left w:val="nil"/>
              <w:bottom w:val="single" w:sz="4" w:space="0" w:color="auto"/>
              <w:right w:val="single" w:sz="4" w:space="0" w:color="auto"/>
            </w:tcBorders>
            <w:shd w:val="clear" w:color="auto" w:fill="auto"/>
            <w:noWrap/>
            <w:vAlign w:val="bottom"/>
            <w:hideMark/>
          </w:tcPr>
          <w:p w14:paraId="40BA112B"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该笔期权挂钩的标的物代码</w:t>
            </w:r>
          </w:p>
        </w:tc>
      </w:tr>
      <w:tr w:rsidR="00232C6A" w:rsidRPr="009615FD" w14:paraId="52AB2409" w14:textId="77777777" w:rsidTr="00232C6A">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ADC1B97"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820" w:type="dxa"/>
            <w:tcBorders>
              <w:top w:val="nil"/>
              <w:left w:val="nil"/>
              <w:bottom w:val="single" w:sz="4" w:space="0" w:color="auto"/>
              <w:right w:val="single" w:sz="4" w:space="0" w:color="auto"/>
            </w:tcBorders>
            <w:shd w:val="clear" w:color="auto" w:fill="auto"/>
            <w:noWrap/>
            <w:vAlign w:val="bottom"/>
            <w:hideMark/>
          </w:tcPr>
          <w:p w14:paraId="591B2727"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标的物资产类型</w:t>
            </w:r>
          </w:p>
        </w:tc>
        <w:tc>
          <w:tcPr>
            <w:tcW w:w="3560" w:type="dxa"/>
            <w:tcBorders>
              <w:top w:val="nil"/>
              <w:left w:val="nil"/>
              <w:bottom w:val="single" w:sz="4" w:space="0" w:color="auto"/>
              <w:right w:val="single" w:sz="4" w:space="0" w:color="auto"/>
            </w:tcBorders>
            <w:shd w:val="clear" w:color="auto" w:fill="auto"/>
            <w:noWrap/>
            <w:vAlign w:val="bottom"/>
            <w:hideMark/>
          </w:tcPr>
          <w:p w14:paraId="01B9DEF6"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挂钩标的物的资产类型</w:t>
            </w:r>
          </w:p>
        </w:tc>
      </w:tr>
      <w:tr w:rsidR="00232C6A" w:rsidRPr="009615FD" w14:paraId="46EACFDB"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A924E9B"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1820" w:type="dxa"/>
            <w:tcBorders>
              <w:top w:val="nil"/>
              <w:left w:val="nil"/>
              <w:bottom w:val="single" w:sz="4" w:space="0" w:color="auto"/>
              <w:right w:val="single" w:sz="4" w:space="0" w:color="auto"/>
            </w:tcBorders>
            <w:shd w:val="clear" w:color="auto" w:fill="auto"/>
            <w:noWrap/>
            <w:vAlign w:val="bottom"/>
            <w:hideMark/>
          </w:tcPr>
          <w:p w14:paraId="29DE58EA"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名义金额</w:t>
            </w:r>
          </w:p>
        </w:tc>
        <w:tc>
          <w:tcPr>
            <w:tcW w:w="3560" w:type="dxa"/>
            <w:tcBorders>
              <w:top w:val="nil"/>
              <w:left w:val="nil"/>
              <w:bottom w:val="single" w:sz="4" w:space="0" w:color="auto"/>
              <w:right w:val="single" w:sz="4" w:space="0" w:color="auto"/>
            </w:tcBorders>
            <w:shd w:val="clear" w:color="auto" w:fill="auto"/>
            <w:noWrap/>
            <w:vAlign w:val="bottom"/>
            <w:hideMark/>
          </w:tcPr>
          <w:p w14:paraId="5205E338"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该笔期权的名义本金</w:t>
            </w:r>
          </w:p>
        </w:tc>
      </w:tr>
      <w:tr w:rsidR="00232C6A" w:rsidRPr="009615FD" w14:paraId="51E3A26E"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3934EFB5"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10</w:t>
            </w:r>
          </w:p>
        </w:tc>
        <w:tc>
          <w:tcPr>
            <w:tcW w:w="1820" w:type="dxa"/>
            <w:tcBorders>
              <w:top w:val="nil"/>
              <w:left w:val="nil"/>
              <w:bottom w:val="single" w:sz="4" w:space="0" w:color="auto"/>
              <w:right w:val="single" w:sz="4" w:space="0" w:color="auto"/>
            </w:tcBorders>
            <w:shd w:val="clear" w:color="auto" w:fill="auto"/>
            <w:noWrap/>
            <w:vAlign w:val="bottom"/>
            <w:hideMark/>
          </w:tcPr>
          <w:p w14:paraId="3EDCC2DA"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期权费</w:t>
            </w:r>
          </w:p>
        </w:tc>
        <w:tc>
          <w:tcPr>
            <w:tcW w:w="3560" w:type="dxa"/>
            <w:tcBorders>
              <w:top w:val="nil"/>
              <w:left w:val="nil"/>
              <w:bottom w:val="single" w:sz="4" w:space="0" w:color="auto"/>
              <w:right w:val="single" w:sz="4" w:space="0" w:color="auto"/>
            </w:tcBorders>
            <w:shd w:val="clear" w:color="auto" w:fill="auto"/>
            <w:noWrap/>
            <w:vAlign w:val="bottom"/>
            <w:hideMark/>
          </w:tcPr>
          <w:p w14:paraId="362C05B4"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该笔期权的期权费</w:t>
            </w:r>
          </w:p>
        </w:tc>
      </w:tr>
      <w:tr w:rsidR="00232C6A" w:rsidRPr="009615FD" w14:paraId="200CEF03"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4DB4036"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11</w:t>
            </w:r>
          </w:p>
        </w:tc>
        <w:tc>
          <w:tcPr>
            <w:tcW w:w="1820" w:type="dxa"/>
            <w:tcBorders>
              <w:top w:val="nil"/>
              <w:left w:val="nil"/>
              <w:bottom w:val="single" w:sz="4" w:space="0" w:color="auto"/>
              <w:right w:val="single" w:sz="4" w:space="0" w:color="auto"/>
            </w:tcBorders>
            <w:shd w:val="clear" w:color="auto" w:fill="auto"/>
            <w:noWrap/>
            <w:vAlign w:val="bottom"/>
            <w:hideMark/>
          </w:tcPr>
          <w:p w14:paraId="0A3B20D3"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市值</w:t>
            </w:r>
          </w:p>
        </w:tc>
        <w:tc>
          <w:tcPr>
            <w:tcW w:w="3560" w:type="dxa"/>
            <w:tcBorders>
              <w:top w:val="nil"/>
              <w:left w:val="nil"/>
              <w:bottom w:val="single" w:sz="4" w:space="0" w:color="auto"/>
              <w:right w:val="single" w:sz="4" w:space="0" w:color="auto"/>
            </w:tcBorders>
            <w:shd w:val="clear" w:color="auto" w:fill="auto"/>
            <w:noWrap/>
            <w:vAlign w:val="bottom"/>
            <w:hideMark/>
          </w:tcPr>
          <w:p w14:paraId="196703E4"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该笔期权的估值</w:t>
            </w:r>
          </w:p>
        </w:tc>
      </w:tr>
      <w:tr w:rsidR="00232C6A" w:rsidRPr="009615FD" w14:paraId="75944A61" w14:textId="77777777" w:rsidTr="00232C6A">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B3A0DDF"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12</w:t>
            </w:r>
          </w:p>
        </w:tc>
        <w:tc>
          <w:tcPr>
            <w:tcW w:w="1820" w:type="dxa"/>
            <w:tcBorders>
              <w:top w:val="nil"/>
              <w:left w:val="nil"/>
              <w:bottom w:val="single" w:sz="4" w:space="0" w:color="auto"/>
              <w:right w:val="single" w:sz="4" w:space="0" w:color="auto"/>
            </w:tcBorders>
            <w:shd w:val="clear" w:color="auto" w:fill="auto"/>
            <w:noWrap/>
            <w:vAlign w:val="bottom"/>
            <w:hideMark/>
          </w:tcPr>
          <w:p w14:paraId="6D32FE4C"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总盈亏</w:t>
            </w:r>
          </w:p>
        </w:tc>
        <w:tc>
          <w:tcPr>
            <w:tcW w:w="3560" w:type="dxa"/>
            <w:tcBorders>
              <w:top w:val="nil"/>
              <w:left w:val="nil"/>
              <w:bottom w:val="single" w:sz="4" w:space="0" w:color="auto"/>
              <w:right w:val="single" w:sz="4" w:space="0" w:color="auto"/>
            </w:tcBorders>
            <w:shd w:val="clear" w:color="auto" w:fill="auto"/>
            <w:noWrap/>
            <w:vAlign w:val="bottom"/>
            <w:hideMark/>
          </w:tcPr>
          <w:p w14:paraId="5852A517"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该笔期权的总盈亏</w:t>
            </w:r>
          </w:p>
        </w:tc>
      </w:tr>
      <w:tr w:rsidR="00232C6A" w:rsidRPr="009615FD" w14:paraId="1D5A473F" w14:textId="77777777" w:rsidTr="00232C6A">
        <w:trPr>
          <w:trHeight w:val="94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4F66213"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13</w:t>
            </w:r>
          </w:p>
        </w:tc>
        <w:tc>
          <w:tcPr>
            <w:tcW w:w="1820" w:type="dxa"/>
            <w:tcBorders>
              <w:top w:val="nil"/>
              <w:left w:val="nil"/>
              <w:bottom w:val="single" w:sz="4" w:space="0" w:color="auto"/>
              <w:right w:val="single" w:sz="4" w:space="0" w:color="auto"/>
            </w:tcBorders>
            <w:shd w:val="clear" w:color="auto" w:fill="auto"/>
            <w:noWrap/>
            <w:vAlign w:val="bottom"/>
            <w:hideMark/>
          </w:tcPr>
          <w:p w14:paraId="0B1D500B"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实际平仓日期</w:t>
            </w:r>
          </w:p>
        </w:tc>
        <w:tc>
          <w:tcPr>
            <w:tcW w:w="3560" w:type="dxa"/>
            <w:tcBorders>
              <w:top w:val="nil"/>
              <w:left w:val="nil"/>
              <w:bottom w:val="single" w:sz="4" w:space="0" w:color="auto"/>
              <w:right w:val="single" w:sz="4" w:space="0" w:color="auto"/>
            </w:tcBorders>
            <w:shd w:val="clear" w:color="auto" w:fill="auto"/>
            <w:noWrap/>
            <w:vAlign w:val="bottom"/>
            <w:hideMark/>
          </w:tcPr>
          <w:p w14:paraId="7E946100"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该笔交易的实际平仓日期</w:t>
            </w:r>
          </w:p>
        </w:tc>
      </w:tr>
      <w:tr w:rsidR="00232C6A" w:rsidRPr="009615FD" w14:paraId="019D3DCE" w14:textId="77777777" w:rsidTr="00232C6A">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B6BF44F" w14:textId="77777777" w:rsidR="00232C6A" w:rsidRPr="009615FD" w:rsidRDefault="00232C6A" w:rsidP="00232C6A">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14</w:t>
            </w:r>
          </w:p>
        </w:tc>
        <w:tc>
          <w:tcPr>
            <w:tcW w:w="1820" w:type="dxa"/>
            <w:tcBorders>
              <w:top w:val="nil"/>
              <w:left w:val="nil"/>
              <w:bottom w:val="single" w:sz="4" w:space="0" w:color="auto"/>
              <w:right w:val="single" w:sz="4" w:space="0" w:color="auto"/>
            </w:tcBorders>
            <w:shd w:val="clear" w:color="auto" w:fill="auto"/>
            <w:noWrap/>
            <w:vAlign w:val="bottom"/>
            <w:hideMark/>
          </w:tcPr>
          <w:p w14:paraId="67884BEB"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存续状态</w:t>
            </w:r>
          </w:p>
        </w:tc>
        <w:tc>
          <w:tcPr>
            <w:tcW w:w="3560" w:type="dxa"/>
            <w:tcBorders>
              <w:top w:val="nil"/>
              <w:left w:val="nil"/>
              <w:bottom w:val="single" w:sz="4" w:space="0" w:color="auto"/>
              <w:right w:val="single" w:sz="4" w:space="0" w:color="auto"/>
            </w:tcBorders>
            <w:shd w:val="clear" w:color="auto" w:fill="auto"/>
            <w:noWrap/>
            <w:vAlign w:val="bottom"/>
            <w:hideMark/>
          </w:tcPr>
          <w:p w14:paraId="72D572AD" w14:textId="77777777" w:rsidR="00232C6A" w:rsidRPr="009615FD" w:rsidRDefault="00232C6A" w:rsidP="00232C6A">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该笔交易查询日期时的生命状态</w:t>
            </w:r>
          </w:p>
        </w:tc>
      </w:tr>
    </w:tbl>
    <w:p w14:paraId="21B39674" w14:textId="77777777" w:rsidR="00232C6A" w:rsidRPr="009615FD" w:rsidRDefault="00232C6A" w:rsidP="00403373">
      <w:pPr>
        <w:rPr>
          <w:rFonts w:ascii="Book Antiqua" w:hAnsi="Book Antiqua"/>
          <w:b/>
        </w:rPr>
      </w:pPr>
    </w:p>
    <w:p w14:paraId="6C89A1E6" w14:textId="741F6B71" w:rsidR="006F456E" w:rsidRPr="009615FD" w:rsidRDefault="006F456E" w:rsidP="006F456E">
      <w:pPr>
        <w:pStyle w:val="2"/>
        <w:numPr>
          <w:ilvl w:val="1"/>
          <w:numId w:val="13"/>
        </w:numPr>
        <w:rPr>
          <w:rFonts w:ascii="Book Antiqua" w:hAnsi="Book Antiqua"/>
        </w:rPr>
      </w:pPr>
      <w:bookmarkStart w:id="135" w:name="_Toc8158165"/>
      <w:r w:rsidRPr="009615FD">
        <w:rPr>
          <w:rFonts w:ascii="Book Antiqua" w:hAnsi="Book Antiqua"/>
        </w:rPr>
        <w:t>资金明细报表</w:t>
      </w:r>
      <w:bookmarkEnd w:id="135"/>
    </w:p>
    <w:p w14:paraId="15D0624E" w14:textId="77777777" w:rsidR="00186F25" w:rsidRPr="009615FD" w:rsidRDefault="00186F25" w:rsidP="00186F25">
      <w:pPr>
        <w:spacing w:line="360" w:lineRule="auto"/>
        <w:rPr>
          <w:rFonts w:ascii="Book Antiqua" w:hAnsi="Book Antiqua"/>
          <w:b/>
        </w:rPr>
      </w:pPr>
      <w:r w:rsidRPr="009615FD">
        <w:rPr>
          <w:rFonts w:ascii="Book Antiqua" w:hAnsi="Book Antiqua"/>
          <w:b/>
          <w:highlight w:val="lightGray"/>
        </w:rPr>
        <w:t>功能介绍</w:t>
      </w:r>
    </w:p>
    <w:p w14:paraId="765804B4" w14:textId="069123EB" w:rsidR="00186F25" w:rsidRPr="009615FD" w:rsidRDefault="00186F25" w:rsidP="00186F25">
      <w:pPr>
        <w:rPr>
          <w:rFonts w:ascii="Book Antiqua" w:hAnsi="Book Antiqua"/>
        </w:rPr>
      </w:pPr>
      <w:r w:rsidRPr="009615FD">
        <w:rPr>
          <w:rFonts w:ascii="Book Antiqua" w:hAnsi="Book Antiqua"/>
        </w:rPr>
        <w:lastRenderedPageBreak/>
        <w:tab/>
      </w:r>
      <w:r w:rsidRPr="009615FD">
        <w:rPr>
          <w:rFonts w:ascii="Book Antiqua" w:hAnsi="Book Antiqua"/>
        </w:rPr>
        <w:t>通过【资金明细报表】界面，客户可进行查看系统中，</w:t>
      </w:r>
      <w:r w:rsidR="006F6F55" w:rsidRPr="009615FD">
        <w:rPr>
          <w:rFonts w:ascii="Book Antiqua" w:hAnsi="Book Antiqua"/>
        </w:rPr>
        <w:t>已完成的财务的出入金记录。</w:t>
      </w:r>
    </w:p>
    <w:p w14:paraId="29B95A57" w14:textId="77777777" w:rsidR="00186F25" w:rsidRPr="009615FD" w:rsidRDefault="00186F25" w:rsidP="00186F25">
      <w:pPr>
        <w:rPr>
          <w:rFonts w:ascii="Book Antiqua" w:hAnsi="Book Antiqua"/>
          <w:b/>
        </w:rPr>
      </w:pPr>
      <w:r w:rsidRPr="009615FD">
        <w:rPr>
          <w:rFonts w:ascii="Book Antiqua" w:hAnsi="Book Antiqua"/>
          <w:b/>
          <w:highlight w:val="lightGray"/>
        </w:rPr>
        <w:t>操作说明</w:t>
      </w:r>
    </w:p>
    <w:p w14:paraId="46CB7347" w14:textId="72AF72BC" w:rsidR="00186F25" w:rsidRPr="009615FD" w:rsidRDefault="006F6F55" w:rsidP="00186F25">
      <w:pPr>
        <w:pStyle w:val="3"/>
        <w:numPr>
          <w:ilvl w:val="2"/>
          <w:numId w:val="13"/>
        </w:numPr>
        <w:rPr>
          <w:rFonts w:ascii="Book Antiqua" w:hAnsi="Book Antiqua"/>
        </w:rPr>
      </w:pPr>
      <w:bookmarkStart w:id="136" w:name="_Toc8158166"/>
      <w:r w:rsidRPr="009615FD">
        <w:rPr>
          <w:rFonts w:ascii="Book Antiqua" w:hAnsi="Book Antiqua"/>
        </w:rPr>
        <w:t>资金明细数据</w:t>
      </w:r>
      <w:r w:rsidR="00186F25" w:rsidRPr="009615FD">
        <w:rPr>
          <w:rFonts w:ascii="Book Antiqua" w:hAnsi="Book Antiqua"/>
        </w:rPr>
        <w:t>查看</w:t>
      </w:r>
      <w:bookmarkEnd w:id="136"/>
    </w:p>
    <w:p w14:paraId="7469B1A1" w14:textId="63EFBF61" w:rsidR="00186F25" w:rsidRPr="009615FD" w:rsidRDefault="00186F25" w:rsidP="00186F25">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w:t>
      </w:r>
      <w:r w:rsidR="006F6F55" w:rsidRPr="009615FD">
        <w:rPr>
          <w:rFonts w:ascii="Book Antiqua" w:hAnsi="Book Antiqua"/>
        </w:rPr>
        <w:t>资金明细报表</w:t>
      </w:r>
      <w:r w:rsidRPr="009615FD">
        <w:rPr>
          <w:rFonts w:ascii="Book Antiqua" w:hAnsi="Book Antiqua"/>
        </w:rPr>
        <w:t>】中，如图</w:t>
      </w:r>
      <w:r w:rsidRPr="009615FD">
        <w:rPr>
          <w:rFonts w:ascii="Book Antiqua" w:hAnsi="Book Antiqua"/>
        </w:rPr>
        <w:t>7-</w:t>
      </w:r>
      <w:r w:rsidR="006F6F55" w:rsidRPr="009615FD">
        <w:rPr>
          <w:rFonts w:ascii="Book Antiqua" w:hAnsi="Book Antiqua"/>
        </w:rPr>
        <w:t>6</w:t>
      </w:r>
      <w:r w:rsidRPr="009615FD">
        <w:rPr>
          <w:rFonts w:ascii="Book Antiqua" w:hAnsi="Book Antiqua"/>
        </w:rPr>
        <w:t>-1</w:t>
      </w:r>
      <w:r w:rsidRPr="009615FD">
        <w:rPr>
          <w:rFonts w:ascii="Book Antiqua" w:hAnsi="Book Antiqua"/>
        </w:rPr>
        <w:t>所示，先进行报告名称的选择，再进行日期的选择，点击右侧的</w:t>
      </w:r>
      <w:r w:rsidRPr="009615FD">
        <w:rPr>
          <w:rFonts w:ascii="Book Antiqua" w:hAnsi="Book Antiqua"/>
          <w:bdr w:val="single" w:sz="4" w:space="0" w:color="auto"/>
          <w:shd w:val="pct15" w:color="auto" w:fill="FFFFFF"/>
        </w:rPr>
        <w:t>搜索</w:t>
      </w:r>
      <w:r w:rsidRPr="009615FD">
        <w:rPr>
          <w:rFonts w:ascii="Book Antiqua" w:hAnsi="Book Antiqua"/>
        </w:rPr>
        <w:t>按钮，即可生成交易报表；</w:t>
      </w:r>
    </w:p>
    <w:p w14:paraId="31EE8D2E" w14:textId="7F8DCAF2" w:rsidR="00A80B8C" w:rsidRPr="009615FD" w:rsidRDefault="00186F25" w:rsidP="00A80B8C">
      <w:pPr>
        <w:rPr>
          <w:rFonts w:ascii="Book Antiqua" w:hAnsi="Book Antiqua"/>
        </w:rPr>
      </w:pPr>
      <w:r w:rsidRPr="009615FD">
        <w:rPr>
          <w:rFonts w:ascii="Book Antiqua" w:hAnsi="Book Antiqua"/>
          <w:noProof/>
        </w:rPr>
        <w:drawing>
          <wp:inline distT="0" distB="0" distL="0" distR="0" wp14:anchorId="5D145123" wp14:editId="2D6D227F">
            <wp:extent cx="5274310" cy="2661920"/>
            <wp:effectExtent l="0" t="0" r="254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61920"/>
                    </a:xfrm>
                    <a:prstGeom prst="rect">
                      <a:avLst/>
                    </a:prstGeom>
                  </pic:spPr>
                </pic:pic>
              </a:graphicData>
            </a:graphic>
          </wp:inline>
        </w:drawing>
      </w:r>
    </w:p>
    <w:p w14:paraId="7DAF9687" w14:textId="53678867" w:rsidR="006F6F55" w:rsidRPr="009615FD" w:rsidRDefault="006F6F55" w:rsidP="006F6F55">
      <w:pPr>
        <w:jc w:val="center"/>
        <w:rPr>
          <w:rFonts w:ascii="Book Antiqua" w:hAnsi="Book Antiqua"/>
        </w:rPr>
      </w:pPr>
      <w:r w:rsidRPr="009615FD">
        <w:rPr>
          <w:rFonts w:ascii="Book Antiqua" w:hAnsi="Book Antiqua"/>
        </w:rPr>
        <w:t>图</w:t>
      </w:r>
      <w:r w:rsidRPr="009615FD">
        <w:rPr>
          <w:rFonts w:ascii="Book Antiqua" w:hAnsi="Book Antiqua"/>
        </w:rPr>
        <w:t xml:space="preserve"> 7-6-1</w:t>
      </w:r>
    </w:p>
    <w:p w14:paraId="45E8C50A" w14:textId="048C1122" w:rsidR="009D64DA" w:rsidRPr="009615FD" w:rsidRDefault="000A4A3F" w:rsidP="009D64DA">
      <w:pPr>
        <w:rPr>
          <w:rFonts w:ascii="Book Antiqua" w:hAnsi="Book Antiqua"/>
          <w:b/>
        </w:rPr>
      </w:pPr>
      <w:r w:rsidRPr="009615FD">
        <w:rPr>
          <w:rFonts w:ascii="Book Antiqua" w:hAnsi="Book Antiqua"/>
          <w:b/>
        </w:rPr>
        <w:t>字段说明：</w:t>
      </w:r>
    </w:p>
    <w:tbl>
      <w:tblPr>
        <w:tblW w:w="6460" w:type="dxa"/>
        <w:tblLook w:val="04A0" w:firstRow="1" w:lastRow="0" w:firstColumn="1" w:lastColumn="0" w:noHBand="0" w:noVBand="1"/>
      </w:tblPr>
      <w:tblGrid>
        <w:gridCol w:w="1080"/>
        <w:gridCol w:w="1820"/>
        <w:gridCol w:w="3560"/>
      </w:tblGrid>
      <w:tr w:rsidR="000A4A3F" w:rsidRPr="009615FD" w14:paraId="61AF9CB1" w14:textId="77777777" w:rsidTr="000A4A3F">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0CDC6693" w14:textId="77777777" w:rsidR="000A4A3F" w:rsidRPr="009615FD" w:rsidRDefault="000A4A3F" w:rsidP="000A4A3F">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7E57CF9E" w14:textId="77777777" w:rsidR="000A4A3F" w:rsidRPr="009615FD" w:rsidRDefault="000A4A3F" w:rsidP="000A4A3F">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3560" w:type="dxa"/>
            <w:tcBorders>
              <w:top w:val="single" w:sz="4" w:space="0" w:color="auto"/>
              <w:left w:val="nil"/>
              <w:bottom w:val="single" w:sz="4" w:space="0" w:color="auto"/>
              <w:right w:val="single" w:sz="4" w:space="0" w:color="auto"/>
            </w:tcBorders>
            <w:shd w:val="clear" w:color="000000" w:fill="A6A6A6"/>
            <w:vAlign w:val="bottom"/>
            <w:hideMark/>
          </w:tcPr>
          <w:p w14:paraId="09C4E5C6" w14:textId="77777777" w:rsidR="000A4A3F" w:rsidRPr="009615FD" w:rsidRDefault="000A4A3F" w:rsidP="000A4A3F">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0A4A3F" w:rsidRPr="009615FD" w14:paraId="43CD041F" w14:textId="77777777" w:rsidTr="000A4A3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91B223F"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10FD8C9A"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客户名称</w:t>
            </w:r>
          </w:p>
        </w:tc>
        <w:tc>
          <w:tcPr>
            <w:tcW w:w="3560" w:type="dxa"/>
            <w:tcBorders>
              <w:top w:val="nil"/>
              <w:left w:val="nil"/>
              <w:bottom w:val="single" w:sz="4" w:space="0" w:color="auto"/>
              <w:right w:val="single" w:sz="4" w:space="0" w:color="auto"/>
            </w:tcBorders>
            <w:shd w:val="clear" w:color="auto" w:fill="auto"/>
            <w:noWrap/>
            <w:vAlign w:val="bottom"/>
            <w:hideMark/>
          </w:tcPr>
          <w:p w14:paraId="6A07AEE2"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该笔期权交易的交易对手名称</w:t>
            </w:r>
          </w:p>
        </w:tc>
      </w:tr>
      <w:tr w:rsidR="000A4A3F" w:rsidRPr="009615FD" w14:paraId="66F78CAC" w14:textId="77777777" w:rsidTr="000A4A3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B23E1F2"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1A9FBBBC"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协议编码</w:t>
            </w:r>
          </w:p>
        </w:tc>
        <w:tc>
          <w:tcPr>
            <w:tcW w:w="3560" w:type="dxa"/>
            <w:tcBorders>
              <w:top w:val="nil"/>
              <w:left w:val="nil"/>
              <w:bottom w:val="single" w:sz="4" w:space="0" w:color="auto"/>
              <w:right w:val="single" w:sz="4" w:space="0" w:color="auto"/>
            </w:tcBorders>
            <w:shd w:val="clear" w:color="auto" w:fill="auto"/>
            <w:noWrap/>
            <w:vAlign w:val="bottom"/>
            <w:hideMark/>
          </w:tcPr>
          <w:p w14:paraId="7CF1E553"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w:t>
            </w: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协议编号</w:t>
            </w:r>
          </w:p>
        </w:tc>
      </w:tr>
      <w:tr w:rsidR="000A4A3F" w:rsidRPr="009615FD" w14:paraId="112EC55B" w14:textId="77777777" w:rsidTr="000A4A3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1DC9580"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4660225F"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出入金日期</w:t>
            </w:r>
          </w:p>
        </w:tc>
        <w:tc>
          <w:tcPr>
            <w:tcW w:w="3560" w:type="dxa"/>
            <w:tcBorders>
              <w:top w:val="nil"/>
              <w:left w:val="nil"/>
              <w:bottom w:val="single" w:sz="4" w:space="0" w:color="auto"/>
              <w:right w:val="single" w:sz="4" w:space="0" w:color="auto"/>
            </w:tcBorders>
            <w:shd w:val="clear" w:color="auto" w:fill="auto"/>
            <w:noWrap/>
            <w:vAlign w:val="bottom"/>
            <w:hideMark/>
          </w:tcPr>
          <w:p w14:paraId="71136C4D"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发生出金或者入金的日期</w:t>
            </w:r>
          </w:p>
        </w:tc>
      </w:tr>
      <w:tr w:rsidR="000A4A3F" w:rsidRPr="009615FD" w14:paraId="4476F361" w14:textId="77777777" w:rsidTr="000A4A3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A55DF71"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5B69D268"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入金</w:t>
            </w:r>
          </w:p>
        </w:tc>
        <w:tc>
          <w:tcPr>
            <w:tcW w:w="3560" w:type="dxa"/>
            <w:tcBorders>
              <w:top w:val="nil"/>
              <w:left w:val="nil"/>
              <w:bottom w:val="single" w:sz="4" w:space="0" w:color="auto"/>
              <w:right w:val="single" w:sz="4" w:space="0" w:color="auto"/>
            </w:tcBorders>
            <w:shd w:val="clear" w:color="auto" w:fill="auto"/>
            <w:noWrap/>
            <w:vAlign w:val="bottom"/>
            <w:hideMark/>
          </w:tcPr>
          <w:p w14:paraId="05B9D041"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该交易对手发生入金的金额</w:t>
            </w:r>
          </w:p>
        </w:tc>
      </w:tr>
      <w:tr w:rsidR="000A4A3F" w:rsidRPr="009615FD" w14:paraId="00527EF4" w14:textId="77777777" w:rsidTr="000A4A3F">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26398B2"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0" w:type="dxa"/>
            <w:tcBorders>
              <w:top w:val="nil"/>
              <w:left w:val="nil"/>
              <w:bottom w:val="single" w:sz="4" w:space="0" w:color="auto"/>
              <w:right w:val="single" w:sz="4" w:space="0" w:color="auto"/>
            </w:tcBorders>
            <w:shd w:val="clear" w:color="auto" w:fill="auto"/>
            <w:noWrap/>
            <w:vAlign w:val="bottom"/>
            <w:hideMark/>
          </w:tcPr>
          <w:p w14:paraId="61E5B0F0"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出金</w:t>
            </w:r>
          </w:p>
        </w:tc>
        <w:tc>
          <w:tcPr>
            <w:tcW w:w="3560" w:type="dxa"/>
            <w:tcBorders>
              <w:top w:val="nil"/>
              <w:left w:val="nil"/>
              <w:bottom w:val="single" w:sz="4" w:space="0" w:color="auto"/>
              <w:right w:val="single" w:sz="4" w:space="0" w:color="auto"/>
            </w:tcBorders>
            <w:shd w:val="clear" w:color="auto" w:fill="auto"/>
            <w:noWrap/>
            <w:vAlign w:val="bottom"/>
            <w:hideMark/>
          </w:tcPr>
          <w:p w14:paraId="43C1E3F1"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该交易对手发生出金的金额</w:t>
            </w:r>
          </w:p>
        </w:tc>
      </w:tr>
      <w:tr w:rsidR="000A4A3F" w:rsidRPr="009615FD" w14:paraId="278C7E22" w14:textId="77777777" w:rsidTr="000A4A3F">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7DD076A" w14:textId="77777777" w:rsidR="000A4A3F" w:rsidRPr="009615FD" w:rsidRDefault="000A4A3F" w:rsidP="000A4A3F">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20" w:type="dxa"/>
            <w:tcBorders>
              <w:top w:val="nil"/>
              <w:left w:val="nil"/>
              <w:bottom w:val="single" w:sz="4" w:space="0" w:color="auto"/>
              <w:right w:val="single" w:sz="4" w:space="0" w:color="auto"/>
            </w:tcBorders>
            <w:shd w:val="clear" w:color="auto" w:fill="auto"/>
            <w:noWrap/>
            <w:vAlign w:val="bottom"/>
            <w:hideMark/>
          </w:tcPr>
          <w:p w14:paraId="75727739"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出入金净额</w:t>
            </w:r>
          </w:p>
        </w:tc>
        <w:tc>
          <w:tcPr>
            <w:tcW w:w="3560" w:type="dxa"/>
            <w:tcBorders>
              <w:top w:val="nil"/>
              <w:left w:val="nil"/>
              <w:bottom w:val="single" w:sz="4" w:space="0" w:color="auto"/>
              <w:right w:val="single" w:sz="4" w:space="0" w:color="auto"/>
            </w:tcBorders>
            <w:shd w:val="clear" w:color="auto" w:fill="auto"/>
            <w:noWrap/>
            <w:vAlign w:val="bottom"/>
            <w:hideMark/>
          </w:tcPr>
          <w:p w14:paraId="4354CEC0" w14:textId="77777777" w:rsidR="000A4A3F" w:rsidRPr="009615FD" w:rsidRDefault="000A4A3F" w:rsidP="000A4A3F">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出入金金额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入金</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出金</w:t>
            </w:r>
          </w:p>
        </w:tc>
      </w:tr>
    </w:tbl>
    <w:p w14:paraId="0C79F1DD" w14:textId="77777777" w:rsidR="000A4A3F" w:rsidRPr="009615FD" w:rsidRDefault="000A4A3F" w:rsidP="00403373">
      <w:pPr>
        <w:rPr>
          <w:rFonts w:ascii="Book Antiqua" w:hAnsi="Book Antiqua"/>
          <w:b/>
        </w:rPr>
      </w:pPr>
    </w:p>
    <w:p w14:paraId="7714F607" w14:textId="421ABD36" w:rsidR="006F456E" w:rsidRPr="009615FD" w:rsidRDefault="006F456E" w:rsidP="006F456E">
      <w:pPr>
        <w:pStyle w:val="2"/>
        <w:numPr>
          <w:ilvl w:val="1"/>
          <w:numId w:val="13"/>
        </w:numPr>
        <w:rPr>
          <w:rFonts w:ascii="Book Antiqua" w:hAnsi="Book Antiqua"/>
        </w:rPr>
      </w:pPr>
      <w:bookmarkStart w:id="137" w:name="_Toc8158167"/>
      <w:r w:rsidRPr="009615FD">
        <w:rPr>
          <w:rFonts w:ascii="Book Antiqua" w:hAnsi="Book Antiqua"/>
        </w:rPr>
        <w:t>客户资金汇总报表</w:t>
      </w:r>
      <w:bookmarkEnd w:id="137"/>
    </w:p>
    <w:p w14:paraId="1C2710FC" w14:textId="77777777" w:rsidR="00A40209" w:rsidRPr="009615FD" w:rsidRDefault="00A40209" w:rsidP="00A40209">
      <w:pPr>
        <w:spacing w:line="360" w:lineRule="auto"/>
        <w:rPr>
          <w:rFonts w:ascii="Book Antiqua" w:hAnsi="Book Antiqua"/>
          <w:b/>
        </w:rPr>
      </w:pPr>
      <w:r w:rsidRPr="009615FD">
        <w:rPr>
          <w:rFonts w:ascii="Book Antiqua" w:hAnsi="Book Antiqua"/>
          <w:b/>
          <w:highlight w:val="lightGray"/>
        </w:rPr>
        <w:t>功能介绍</w:t>
      </w:r>
    </w:p>
    <w:p w14:paraId="21C343BA" w14:textId="66ED9B14" w:rsidR="00A40209" w:rsidRPr="009615FD" w:rsidRDefault="00A40209" w:rsidP="00A40209">
      <w:pPr>
        <w:rPr>
          <w:rFonts w:ascii="Book Antiqua" w:hAnsi="Book Antiqua"/>
        </w:rPr>
      </w:pPr>
      <w:r w:rsidRPr="009615FD">
        <w:rPr>
          <w:rFonts w:ascii="Book Antiqua" w:hAnsi="Book Antiqua"/>
        </w:rPr>
        <w:tab/>
      </w:r>
      <w:r w:rsidRPr="009615FD">
        <w:rPr>
          <w:rFonts w:ascii="Book Antiqua" w:hAnsi="Book Antiqua"/>
        </w:rPr>
        <w:t>通过【客户资金汇总报表】界面，客户可进行查看系统中，针对已完成的财务的出入金记录，进行财务出入金的汇总分类。</w:t>
      </w:r>
    </w:p>
    <w:p w14:paraId="5B0A088A" w14:textId="77777777" w:rsidR="00A40209" w:rsidRPr="009615FD" w:rsidRDefault="00A40209" w:rsidP="00A40209">
      <w:pPr>
        <w:rPr>
          <w:rFonts w:ascii="Book Antiqua" w:hAnsi="Book Antiqua"/>
          <w:b/>
        </w:rPr>
      </w:pPr>
      <w:r w:rsidRPr="009615FD">
        <w:rPr>
          <w:rFonts w:ascii="Book Antiqua" w:hAnsi="Book Antiqua"/>
          <w:b/>
          <w:highlight w:val="lightGray"/>
        </w:rPr>
        <w:t>操作说明</w:t>
      </w:r>
    </w:p>
    <w:p w14:paraId="2AF68B66" w14:textId="10835515" w:rsidR="00A40209" w:rsidRPr="009615FD" w:rsidRDefault="00DB51EA" w:rsidP="00A40209">
      <w:pPr>
        <w:pStyle w:val="3"/>
        <w:numPr>
          <w:ilvl w:val="2"/>
          <w:numId w:val="13"/>
        </w:numPr>
        <w:rPr>
          <w:rFonts w:ascii="Book Antiqua" w:hAnsi="Book Antiqua"/>
        </w:rPr>
      </w:pPr>
      <w:bookmarkStart w:id="138" w:name="_Toc8158168"/>
      <w:r w:rsidRPr="009615FD">
        <w:rPr>
          <w:rFonts w:ascii="Book Antiqua" w:hAnsi="Book Antiqua"/>
        </w:rPr>
        <w:lastRenderedPageBreak/>
        <w:t>客户资金汇总报表</w:t>
      </w:r>
      <w:r w:rsidR="00A40209" w:rsidRPr="009615FD">
        <w:rPr>
          <w:rFonts w:ascii="Book Antiqua" w:hAnsi="Book Antiqua"/>
        </w:rPr>
        <w:t>查看</w:t>
      </w:r>
      <w:bookmarkEnd w:id="138"/>
    </w:p>
    <w:p w14:paraId="4F4E85CC" w14:textId="476C36D9" w:rsidR="00A40209" w:rsidRPr="009615FD" w:rsidRDefault="00A40209" w:rsidP="00A40209">
      <w:pPr>
        <w:rPr>
          <w:rFonts w:ascii="Book Antiqua" w:hAnsi="Book Antiqua"/>
        </w:rPr>
      </w:pPr>
      <w:r w:rsidRPr="009615FD">
        <w:rPr>
          <w:rFonts w:ascii="Book Antiqua" w:hAnsi="Book Antiqua"/>
        </w:rPr>
        <w:t>在【报告】</w:t>
      </w:r>
      <w:r w:rsidRPr="009615FD">
        <w:rPr>
          <w:rFonts w:ascii="Book Antiqua" w:hAnsi="Book Antiqua"/>
        </w:rPr>
        <w:t>-</w:t>
      </w:r>
      <w:r w:rsidRPr="009615FD">
        <w:rPr>
          <w:rFonts w:ascii="Book Antiqua" w:hAnsi="Book Antiqua"/>
        </w:rPr>
        <w:t>【</w:t>
      </w:r>
      <w:r w:rsidR="008514A0" w:rsidRPr="009615FD">
        <w:rPr>
          <w:rFonts w:ascii="Book Antiqua" w:hAnsi="Book Antiqua"/>
        </w:rPr>
        <w:t>客户资金汇总报表</w:t>
      </w:r>
      <w:r w:rsidRPr="009615FD">
        <w:rPr>
          <w:rFonts w:ascii="Book Antiqua" w:hAnsi="Book Antiqua"/>
        </w:rPr>
        <w:t>】中，如图</w:t>
      </w:r>
      <w:r w:rsidRPr="009615FD">
        <w:rPr>
          <w:rFonts w:ascii="Book Antiqua" w:hAnsi="Book Antiqua"/>
        </w:rPr>
        <w:t>7-7-1</w:t>
      </w:r>
      <w:r w:rsidRPr="009615FD">
        <w:rPr>
          <w:rFonts w:ascii="Book Antiqua" w:hAnsi="Book Antiqua"/>
        </w:rPr>
        <w:t>所示，先进行报告名称的选择，再进行日期的选择，点击右侧的</w:t>
      </w:r>
      <w:r w:rsidRPr="009615FD">
        <w:rPr>
          <w:rFonts w:ascii="Book Antiqua" w:hAnsi="Book Antiqua"/>
          <w:bdr w:val="single" w:sz="4" w:space="0" w:color="auto"/>
          <w:shd w:val="pct15" w:color="auto" w:fill="FFFFFF"/>
        </w:rPr>
        <w:t>搜索</w:t>
      </w:r>
      <w:r w:rsidRPr="009615FD">
        <w:rPr>
          <w:rFonts w:ascii="Book Antiqua" w:hAnsi="Book Antiqua"/>
        </w:rPr>
        <w:t>按钮，即可生成交易报表；</w:t>
      </w:r>
    </w:p>
    <w:p w14:paraId="4AE5B1E6" w14:textId="48033F2C" w:rsidR="00A40209" w:rsidRPr="009615FD" w:rsidRDefault="00A40209" w:rsidP="00A40209">
      <w:pPr>
        <w:rPr>
          <w:rFonts w:ascii="Book Antiqua" w:hAnsi="Book Antiqua"/>
        </w:rPr>
      </w:pPr>
      <w:r w:rsidRPr="009615FD">
        <w:rPr>
          <w:rFonts w:ascii="Book Antiqua" w:hAnsi="Book Antiqua"/>
          <w:noProof/>
        </w:rPr>
        <w:drawing>
          <wp:inline distT="0" distB="0" distL="0" distR="0" wp14:anchorId="71C32E92" wp14:editId="23150765">
            <wp:extent cx="5274310" cy="238252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382520"/>
                    </a:xfrm>
                    <a:prstGeom prst="rect">
                      <a:avLst/>
                    </a:prstGeom>
                  </pic:spPr>
                </pic:pic>
              </a:graphicData>
            </a:graphic>
          </wp:inline>
        </w:drawing>
      </w:r>
    </w:p>
    <w:p w14:paraId="3F9B51AD" w14:textId="64C8E0F1" w:rsidR="00B56CCD" w:rsidRPr="009615FD" w:rsidRDefault="00B56CCD" w:rsidP="00B56CCD">
      <w:pPr>
        <w:jc w:val="center"/>
        <w:rPr>
          <w:rFonts w:ascii="Book Antiqua" w:hAnsi="Book Antiqua"/>
        </w:rPr>
      </w:pPr>
      <w:r w:rsidRPr="009615FD">
        <w:rPr>
          <w:rFonts w:ascii="Book Antiqua" w:hAnsi="Book Antiqua"/>
        </w:rPr>
        <w:t>图</w:t>
      </w:r>
      <w:r w:rsidRPr="009615FD">
        <w:rPr>
          <w:rFonts w:ascii="Book Antiqua" w:hAnsi="Book Antiqua"/>
        </w:rPr>
        <w:t xml:space="preserve"> 7-7-1</w:t>
      </w:r>
    </w:p>
    <w:p w14:paraId="252BCA7A" w14:textId="75EC1DA7" w:rsidR="00DC7B38" w:rsidRPr="009615FD" w:rsidRDefault="000D171E" w:rsidP="00DC7B38">
      <w:pPr>
        <w:rPr>
          <w:rFonts w:ascii="Book Antiqua" w:hAnsi="Book Antiqua"/>
          <w:b/>
        </w:rPr>
      </w:pPr>
      <w:r w:rsidRPr="009615FD">
        <w:rPr>
          <w:rFonts w:ascii="Book Antiqua" w:hAnsi="Book Antiqua"/>
          <w:b/>
        </w:rPr>
        <w:t>字段说明：</w:t>
      </w:r>
    </w:p>
    <w:tbl>
      <w:tblPr>
        <w:tblW w:w="6460" w:type="dxa"/>
        <w:tblLook w:val="04A0" w:firstRow="1" w:lastRow="0" w:firstColumn="1" w:lastColumn="0" w:noHBand="0" w:noVBand="1"/>
      </w:tblPr>
      <w:tblGrid>
        <w:gridCol w:w="1080"/>
        <w:gridCol w:w="1820"/>
        <w:gridCol w:w="3560"/>
      </w:tblGrid>
      <w:tr w:rsidR="000D171E" w:rsidRPr="009615FD" w14:paraId="7E6D88D7" w14:textId="77777777" w:rsidTr="000D171E">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A6A6A6"/>
            <w:noWrap/>
            <w:vAlign w:val="bottom"/>
            <w:hideMark/>
          </w:tcPr>
          <w:p w14:paraId="24629A61" w14:textId="77777777" w:rsidR="000D171E" w:rsidRPr="009615FD" w:rsidRDefault="000D171E" w:rsidP="000D171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1820" w:type="dxa"/>
            <w:tcBorders>
              <w:top w:val="single" w:sz="4" w:space="0" w:color="auto"/>
              <w:left w:val="nil"/>
              <w:bottom w:val="single" w:sz="4" w:space="0" w:color="auto"/>
              <w:right w:val="single" w:sz="4" w:space="0" w:color="auto"/>
            </w:tcBorders>
            <w:shd w:val="clear" w:color="000000" w:fill="A6A6A6"/>
            <w:noWrap/>
            <w:vAlign w:val="bottom"/>
            <w:hideMark/>
          </w:tcPr>
          <w:p w14:paraId="75C9427E" w14:textId="77777777" w:rsidR="000D171E" w:rsidRPr="009615FD" w:rsidRDefault="000D171E" w:rsidP="000D171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字段名称</w:t>
            </w:r>
          </w:p>
        </w:tc>
        <w:tc>
          <w:tcPr>
            <w:tcW w:w="3560" w:type="dxa"/>
            <w:tcBorders>
              <w:top w:val="single" w:sz="4" w:space="0" w:color="auto"/>
              <w:left w:val="nil"/>
              <w:bottom w:val="single" w:sz="4" w:space="0" w:color="auto"/>
              <w:right w:val="single" w:sz="4" w:space="0" w:color="auto"/>
            </w:tcBorders>
            <w:shd w:val="clear" w:color="000000" w:fill="A6A6A6"/>
            <w:vAlign w:val="bottom"/>
            <w:hideMark/>
          </w:tcPr>
          <w:p w14:paraId="4508D203" w14:textId="77777777" w:rsidR="000D171E" w:rsidRPr="009615FD" w:rsidRDefault="000D171E" w:rsidP="000D171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字段说明</w:t>
            </w:r>
          </w:p>
        </w:tc>
      </w:tr>
      <w:tr w:rsidR="000D171E" w:rsidRPr="009615FD" w14:paraId="12B4F36A" w14:textId="77777777" w:rsidTr="000D171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B279272"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1820" w:type="dxa"/>
            <w:tcBorders>
              <w:top w:val="nil"/>
              <w:left w:val="nil"/>
              <w:bottom w:val="single" w:sz="4" w:space="0" w:color="auto"/>
              <w:right w:val="single" w:sz="4" w:space="0" w:color="auto"/>
            </w:tcBorders>
            <w:shd w:val="clear" w:color="auto" w:fill="auto"/>
            <w:noWrap/>
            <w:vAlign w:val="bottom"/>
            <w:hideMark/>
          </w:tcPr>
          <w:p w14:paraId="482A0072"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协议编码</w:t>
            </w:r>
          </w:p>
        </w:tc>
        <w:tc>
          <w:tcPr>
            <w:tcW w:w="3560" w:type="dxa"/>
            <w:tcBorders>
              <w:top w:val="nil"/>
              <w:left w:val="nil"/>
              <w:bottom w:val="single" w:sz="4" w:space="0" w:color="auto"/>
              <w:right w:val="single" w:sz="4" w:space="0" w:color="auto"/>
            </w:tcBorders>
            <w:shd w:val="clear" w:color="auto" w:fill="auto"/>
            <w:vAlign w:val="bottom"/>
            <w:hideMark/>
          </w:tcPr>
          <w:p w14:paraId="0E5FF7E0"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w:t>
            </w:r>
            <w:r w:rsidRPr="009615FD">
              <w:rPr>
                <w:rFonts w:ascii="Book Antiqua" w:eastAsia="DengXian" w:hAnsi="Book Antiqua" w:cs="宋体"/>
                <w:color w:val="000000"/>
                <w:kern w:val="0"/>
                <w:sz w:val="22"/>
              </w:rPr>
              <w:t>SAC</w:t>
            </w:r>
            <w:r w:rsidRPr="009615FD">
              <w:rPr>
                <w:rFonts w:ascii="Book Antiqua" w:eastAsia="DengXian" w:hAnsi="Book Antiqua" w:cs="宋体"/>
                <w:color w:val="000000"/>
                <w:kern w:val="0"/>
                <w:sz w:val="22"/>
              </w:rPr>
              <w:t>协议编号</w:t>
            </w:r>
          </w:p>
        </w:tc>
      </w:tr>
      <w:tr w:rsidR="000D171E" w:rsidRPr="009615FD" w14:paraId="44FE3E6C" w14:textId="77777777" w:rsidTr="000D171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2EAF556"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1820" w:type="dxa"/>
            <w:tcBorders>
              <w:top w:val="nil"/>
              <w:left w:val="nil"/>
              <w:bottom w:val="single" w:sz="4" w:space="0" w:color="auto"/>
              <w:right w:val="single" w:sz="4" w:space="0" w:color="auto"/>
            </w:tcBorders>
            <w:shd w:val="clear" w:color="auto" w:fill="auto"/>
            <w:noWrap/>
            <w:vAlign w:val="bottom"/>
            <w:hideMark/>
          </w:tcPr>
          <w:p w14:paraId="4AD2B730"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客户名称</w:t>
            </w:r>
          </w:p>
        </w:tc>
        <w:tc>
          <w:tcPr>
            <w:tcW w:w="3560" w:type="dxa"/>
            <w:tcBorders>
              <w:top w:val="nil"/>
              <w:left w:val="nil"/>
              <w:bottom w:val="single" w:sz="4" w:space="0" w:color="auto"/>
              <w:right w:val="single" w:sz="4" w:space="0" w:color="auto"/>
            </w:tcBorders>
            <w:shd w:val="clear" w:color="auto" w:fill="auto"/>
            <w:vAlign w:val="bottom"/>
            <w:hideMark/>
          </w:tcPr>
          <w:p w14:paraId="10CA8934"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该笔期权交易的交易对手名称</w:t>
            </w:r>
          </w:p>
        </w:tc>
      </w:tr>
      <w:tr w:rsidR="000D171E" w:rsidRPr="009615FD" w14:paraId="764C9A15" w14:textId="77777777" w:rsidTr="000D171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8AD875B"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3</w:t>
            </w:r>
          </w:p>
        </w:tc>
        <w:tc>
          <w:tcPr>
            <w:tcW w:w="1820" w:type="dxa"/>
            <w:tcBorders>
              <w:top w:val="nil"/>
              <w:left w:val="nil"/>
              <w:bottom w:val="single" w:sz="4" w:space="0" w:color="auto"/>
              <w:right w:val="single" w:sz="4" w:space="0" w:color="auto"/>
            </w:tcBorders>
            <w:shd w:val="clear" w:color="auto" w:fill="auto"/>
            <w:noWrap/>
            <w:vAlign w:val="bottom"/>
            <w:hideMark/>
          </w:tcPr>
          <w:p w14:paraId="642E8AE5"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客户入金金额</w:t>
            </w:r>
          </w:p>
        </w:tc>
        <w:tc>
          <w:tcPr>
            <w:tcW w:w="3560" w:type="dxa"/>
            <w:tcBorders>
              <w:top w:val="nil"/>
              <w:left w:val="nil"/>
              <w:bottom w:val="single" w:sz="4" w:space="0" w:color="auto"/>
              <w:right w:val="single" w:sz="4" w:space="0" w:color="auto"/>
            </w:tcBorders>
            <w:shd w:val="clear" w:color="auto" w:fill="auto"/>
            <w:vAlign w:val="bottom"/>
            <w:hideMark/>
          </w:tcPr>
          <w:p w14:paraId="68934F0D"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客户入金金额</w:t>
            </w:r>
          </w:p>
        </w:tc>
      </w:tr>
      <w:tr w:rsidR="000D171E" w:rsidRPr="009615FD" w14:paraId="608813C1" w14:textId="77777777" w:rsidTr="000D171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3C01B33"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1820" w:type="dxa"/>
            <w:tcBorders>
              <w:top w:val="nil"/>
              <w:left w:val="nil"/>
              <w:bottom w:val="single" w:sz="4" w:space="0" w:color="auto"/>
              <w:right w:val="single" w:sz="4" w:space="0" w:color="auto"/>
            </w:tcBorders>
            <w:shd w:val="clear" w:color="auto" w:fill="auto"/>
            <w:noWrap/>
            <w:vAlign w:val="bottom"/>
            <w:hideMark/>
          </w:tcPr>
          <w:p w14:paraId="2BE0723C"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客户出金金额</w:t>
            </w:r>
          </w:p>
        </w:tc>
        <w:tc>
          <w:tcPr>
            <w:tcW w:w="3560" w:type="dxa"/>
            <w:tcBorders>
              <w:top w:val="nil"/>
              <w:left w:val="nil"/>
              <w:bottom w:val="single" w:sz="4" w:space="0" w:color="auto"/>
              <w:right w:val="single" w:sz="4" w:space="0" w:color="auto"/>
            </w:tcBorders>
            <w:shd w:val="clear" w:color="auto" w:fill="auto"/>
            <w:vAlign w:val="bottom"/>
            <w:hideMark/>
          </w:tcPr>
          <w:p w14:paraId="5C8B2144"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客户出金金额</w:t>
            </w:r>
          </w:p>
        </w:tc>
      </w:tr>
      <w:tr w:rsidR="000D171E" w:rsidRPr="009615FD" w14:paraId="21B48554" w14:textId="77777777" w:rsidTr="000D171E">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F6ABC16"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1820" w:type="dxa"/>
            <w:tcBorders>
              <w:top w:val="nil"/>
              <w:left w:val="nil"/>
              <w:bottom w:val="single" w:sz="4" w:space="0" w:color="auto"/>
              <w:right w:val="single" w:sz="4" w:space="0" w:color="auto"/>
            </w:tcBorders>
            <w:shd w:val="clear" w:color="auto" w:fill="auto"/>
            <w:noWrap/>
            <w:vAlign w:val="bottom"/>
            <w:hideMark/>
          </w:tcPr>
          <w:p w14:paraId="1CBE8431"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期权收取权利金</w:t>
            </w:r>
          </w:p>
        </w:tc>
        <w:tc>
          <w:tcPr>
            <w:tcW w:w="3560" w:type="dxa"/>
            <w:tcBorders>
              <w:top w:val="nil"/>
              <w:left w:val="nil"/>
              <w:bottom w:val="single" w:sz="4" w:space="0" w:color="auto"/>
              <w:right w:val="single" w:sz="4" w:space="0" w:color="auto"/>
            </w:tcBorders>
            <w:shd w:val="clear" w:color="auto" w:fill="auto"/>
            <w:vAlign w:val="bottom"/>
            <w:hideMark/>
          </w:tcPr>
          <w:p w14:paraId="53E20A5D"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期权收取权利金（客户买期权）</w:t>
            </w:r>
          </w:p>
        </w:tc>
      </w:tr>
      <w:tr w:rsidR="000D171E" w:rsidRPr="009615FD" w14:paraId="616E1BE3" w14:textId="77777777" w:rsidTr="000D171E">
        <w:trPr>
          <w:trHeight w:val="28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6B9E71"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6</w:t>
            </w:r>
          </w:p>
        </w:tc>
        <w:tc>
          <w:tcPr>
            <w:tcW w:w="1820" w:type="dxa"/>
            <w:tcBorders>
              <w:top w:val="nil"/>
              <w:left w:val="nil"/>
              <w:bottom w:val="single" w:sz="4" w:space="0" w:color="auto"/>
              <w:right w:val="single" w:sz="4" w:space="0" w:color="auto"/>
            </w:tcBorders>
            <w:shd w:val="clear" w:color="auto" w:fill="auto"/>
            <w:noWrap/>
            <w:vAlign w:val="bottom"/>
            <w:hideMark/>
          </w:tcPr>
          <w:p w14:paraId="2CAA0DFF"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期权支出权利金</w:t>
            </w:r>
          </w:p>
        </w:tc>
        <w:tc>
          <w:tcPr>
            <w:tcW w:w="3560" w:type="dxa"/>
            <w:tcBorders>
              <w:top w:val="nil"/>
              <w:left w:val="nil"/>
              <w:bottom w:val="single" w:sz="4" w:space="0" w:color="auto"/>
              <w:right w:val="single" w:sz="4" w:space="0" w:color="auto"/>
            </w:tcBorders>
            <w:shd w:val="clear" w:color="auto" w:fill="auto"/>
            <w:vAlign w:val="bottom"/>
            <w:hideMark/>
          </w:tcPr>
          <w:p w14:paraId="12E7CB47"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期权支出权利金（客户卖期权）</w:t>
            </w:r>
          </w:p>
        </w:tc>
      </w:tr>
      <w:tr w:rsidR="000D171E" w:rsidRPr="009615FD" w14:paraId="4A6958B4" w14:textId="77777777" w:rsidTr="000D171E">
        <w:trPr>
          <w:trHeight w:val="57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830BD0A"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7</w:t>
            </w:r>
          </w:p>
        </w:tc>
        <w:tc>
          <w:tcPr>
            <w:tcW w:w="1820" w:type="dxa"/>
            <w:tcBorders>
              <w:top w:val="nil"/>
              <w:left w:val="nil"/>
              <w:bottom w:val="single" w:sz="4" w:space="0" w:color="auto"/>
              <w:right w:val="single" w:sz="4" w:space="0" w:color="auto"/>
            </w:tcBorders>
            <w:shd w:val="clear" w:color="auto" w:fill="auto"/>
            <w:noWrap/>
            <w:vAlign w:val="bottom"/>
            <w:hideMark/>
          </w:tcPr>
          <w:p w14:paraId="60D0FFD9"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期权了结盈利</w:t>
            </w:r>
          </w:p>
        </w:tc>
        <w:tc>
          <w:tcPr>
            <w:tcW w:w="3560" w:type="dxa"/>
            <w:tcBorders>
              <w:top w:val="nil"/>
              <w:left w:val="nil"/>
              <w:bottom w:val="single" w:sz="4" w:space="0" w:color="auto"/>
              <w:right w:val="single" w:sz="4" w:space="0" w:color="auto"/>
            </w:tcBorders>
            <w:shd w:val="clear" w:color="auto" w:fill="auto"/>
            <w:vAlign w:val="bottom"/>
            <w:hideMark/>
          </w:tcPr>
          <w:p w14:paraId="4CF41228"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期权了结盈利（只记录实现已了结的期权我方盈利，未了结的为空）</w:t>
            </w:r>
          </w:p>
        </w:tc>
      </w:tr>
      <w:tr w:rsidR="000D171E" w:rsidRPr="009615FD" w14:paraId="534550A8" w14:textId="77777777" w:rsidTr="000D171E">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467CD8DE"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8</w:t>
            </w:r>
          </w:p>
        </w:tc>
        <w:tc>
          <w:tcPr>
            <w:tcW w:w="1820" w:type="dxa"/>
            <w:tcBorders>
              <w:top w:val="nil"/>
              <w:left w:val="nil"/>
              <w:bottom w:val="single" w:sz="4" w:space="0" w:color="auto"/>
              <w:right w:val="single" w:sz="4" w:space="0" w:color="auto"/>
            </w:tcBorders>
            <w:shd w:val="clear" w:color="auto" w:fill="auto"/>
            <w:noWrap/>
            <w:vAlign w:val="bottom"/>
            <w:hideMark/>
          </w:tcPr>
          <w:p w14:paraId="3E989092"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期权了结平赔付</w:t>
            </w:r>
          </w:p>
        </w:tc>
        <w:tc>
          <w:tcPr>
            <w:tcW w:w="3560" w:type="dxa"/>
            <w:tcBorders>
              <w:top w:val="nil"/>
              <w:left w:val="nil"/>
              <w:bottom w:val="single" w:sz="4" w:space="0" w:color="auto"/>
              <w:right w:val="single" w:sz="4" w:space="0" w:color="auto"/>
            </w:tcBorders>
            <w:shd w:val="clear" w:color="auto" w:fill="auto"/>
            <w:vAlign w:val="bottom"/>
            <w:hideMark/>
          </w:tcPr>
          <w:p w14:paraId="7DEEF54C"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期权了结盈</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赔付（只记录实现已了结的期权我方盈利，未了结的为空）</w:t>
            </w:r>
          </w:p>
        </w:tc>
      </w:tr>
      <w:tr w:rsidR="000D171E" w:rsidRPr="009615FD" w14:paraId="19219EA9" w14:textId="77777777" w:rsidTr="000D171E">
        <w:trPr>
          <w:trHeight w:val="85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2534142D" w14:textId="77777777" w:rsidR="000D171E" w:rsidRPr="009615FD" w:rsidRDefault="000D171E" w:rsidP="000D171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9</w:t>
            </w:r>
          </w:p>
        </w:tc>
        <w:tc>
          <w:tcPr>
            <w:tcW w:w="1820" w:type="dxa"/>
            <w:tcBorders>
              <w:top w:val="nil"/>
              <w:left w:val="nil"/>
              <w:bottom w:val="single" w:sz="4" w:space="0" w:color="auto"/>
              <w:right w:val="single" w:sz="4" w:space="0" w:color="auto"/>
            </w:tcBorders>
            <w:shd w:val="clear" w:color="auto" w:fill="auto"/>
            <w:noWrap/>
            <w:vAlign w:val="bottom"/>
            <w:hideMark/>
          </w:tcPr>
          <w:p w14:paraId="59F6BF57"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场外预付金金额</w:t>
            </w:r>
          </w:p>
        </w:tc>
        <w:tc>
          <w:tcPr>
            <w:tcW w:w="3560" w:type="dxa"/>
            <w:tcBorders>
              <w:top w:val="nil"/>
              <w:left w:val="nil"/>
              <w:bottom w:val="single" w:sz="4" w:space="0" w:color="auto"/>
              <w:right w:val="single" w:sz="4" w:space="0" w:color="auto"/>
            </w:tcBorders>
            <w:shd w:val="clear" w:color="auto" w:fill="auto"/>
            <w:vAlign w:val="bottom"/>
            <w:hideMark/>
          </w:tcPr>
          <w:p w14:paraId="6A1740E6" w14:textId="77777777" w:rsidR="000D171E" w:rsidRPr="009615FD" w:rsidRDefault="000D171E" w:rsidP="000D171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 xml:space="preserve"> </w:t>
            </w:r>
            <w:r w:rsidRPr="009615FD">
              <w:rPr>
                <w:rFonts w:ascii="Book Antiqua" w:eastAsia="DengXian" w:hAnsi="Book Antiqua" w:cs="宋体"/>
                <w:color w:val="000000"/>
                <w:kern w:val="0"/>
                <w:sz w:val="22"/>
              </w:rPr>
              <w:t>场外预付金金额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入金金额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出金金额</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期权收取权利金</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期权支出权利金</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期权盈利</w:t>
            </w:r>
            <w:r w:rsidRPr="009615FD">
              <w:rPr>
                <w:rFonts w:ascii="Book Antiqua" w:eastAsia="DengXian" w:hAnsi="Book Antiqua" w:cs="宋体"/>
                <w:color w:val="000000"/>
                <w:kern w:val="0"/>
                <w:sz w:val="22"/>
              </w:rPr>
              <w:t>+</w:t>
            </w:r>
            <w:r w:rsidRPr="009615FD">
              <w:rPr>
                <w:rFonts w:ascii="Book Antiqua" w:eastAsia="DengXian" w:hAnsi="Book Antiqua" w:cs="宋体"/>
                <w:color w:val="000000"/>
                <w:kern w:val="0"/>
                <w:sz w:val="22"/>
              </w:rPr>
              <w:t>期权赔付</w:t>
            </w:r>
          </w:p>
        </w:tc>
      </w:tr>
    </w:tbl>
    <w:p w14:paraId="6A34B228" w14:textId="2724489E" w:rsidR="003F2073" w:rsidRPr="009615FD" w:rsidRDefault="003F2073" w:rsidP="003F2073">
      <w:pPr>
        <w:pStyle w:val="1"/>
        <w:numPr>
          <w:ilvl w:val="0"/>
          <w:numId w:val="7"/>
        </w:numPr>
        <w:rPr>
          <w:rFonts w:ascii="Book Antiqua" w:hAnsi="Book Antiqua"/>
        </w:rPr>
      </w:pPr>
      <w:bookmarkStart w:id="139" w:name="_Toc8158169"/>
      <w:r w:rsidRPr="009615FD">
        <w:rPr>
          <w:rFonts w:ascii="Book Antiqua" w:hAnsi="Book Antiqua"/>
        </w:rPr>
        <w:lastRenderedPageBreak/>
        <w:t>审核管理</w:t>
      </w:r>
      <w:bookmarkEnd w:id="139"/>
    </w:p>
    <w:p w14:paraId="19EE443A" w14:textId="77777777" w:rsidR="00C54329" w:rsidRPr="009615FD" w:rsidRDefault="00C54329" w:rsidP="00C54329">
      <w:pPr>
        <w:pStyle w:val="af"/>
        <w:keepNext/>
        <w:keepLines/>
        <w:numPr>
          <w:ilvl w:val="0"/>
          <w:numId w:val="13"/>
        </w:numPr>
        <w:spacing w:before="260" w:after="260" w:line="416" w:lineRule="auto"/>
        <w:ind w:firstLineChars="0"/>
        <w:outlineLvl w:val="1"/>
        <w:rPr>
          <w:rFonts w:ascii="Book Antiqua" w:hAnsi="Book Antiqua" w:cstheme="majorBidi"/>
          <w:b/>
          <w:bCs/>
          <w:vanish/>
          <w:sz w:val="30"/>
          <w:szCs w:val="32"/>
        </w:rPr>
      </w:pPr>
      <w:bookmarkStart w:id="140" w:name="_Toc6416915"/>
      <w:bookmarkStart w:id="141" w:name="_Toc7977125"/>
      <w:bookmarkStart w:id="142" w:name="_Toc8158170"/>
      <w:bookmarkEnd w:id="140"/>
      <w:bookmarkEnd w:id="141"/>
      <w:bookmarkEnd w:id="142"/>
    </w:p>
    <w:p w14:paraId="1DCAA2B3" w14:textId="0A447C71" w:rsidR="00C54329" w:rsidRPr="009615FD" w:rsidRDefault="00C54329" w:rsidP="00C54329">
      <w:pPr>
        <w:pStyle w:val="2"/>
        <w:numPr>
          <w:ilvl w:val="1"/>
          <w:numId w:val="13"/>
        </w:numPr>
        <w:rPr>
          <w:rFonts w:ascii="Book Antiqua" w:hAnsi="Book Antiqua"/>
        </w:rPr>
      </w:pPr>
      <w:bookmarkStart w:id="143" w:name="_Toc8158171"/>
      <w:r w:rsidRPr="009615FD">
        <w:rPr>
          <w:rFonts w:ascii="Book Antiqua" w:hAnsi="Book Antiqua"/>
        </w:rPr>
        <w:t>流程管理</w:t>
      </w:r>
      <w:bookmarkEnd w:id="143"/>
    </w:p>
    <w:p w14:paraId="75FEF551" w14:textId="1E1C045D" w:rsidR="00EF75B6" w:rsidRPr="009615FD" w:rsidRDefault="00B041C2" w:rsidP="00403373">
      <w:pPr>
        <w:rPr>
          <w:rFonts w:ascii="Book Antiqua" w:hAnsi="Book Antiqua"/>
          <w:b/>
        </w:rPr>
      </w:pPr>
      <w:r w:rsidRPr="009615FD">
        <w:rPr>
          <w:rFonts w:ascii="Book Antiqua" w:hAnsi="Book Antiqua"/>
          <w:b/>
          <w:highlight w:val="lightGray"/>
        </w:rPr>
        <w:t>功能介绍</w:t>
      </w:r>
    </w:p>
    <w:p w14:paraId="50D2A391" w14:textId="60D83AF0" w:rsidR="00B041C2" w:rsidRPr="009615FD" w:rsidRDefault="00B041C2" w:rsidP="00B041C2">
      <w:pPr>
        <w:rPr>
          <w:rFonts w:ascii="Book Antiqua" w:hAnsi="Book Antiqua"/>
        </w:rPr>
      </w:pPr>
      <w:r w:rsidRPr="009615FD">
        <w:rPr>
          <w:rFonts w:ascii="Book Antiqua" w:hAnsi="Book Antiqua"/>
        </w:rPr>
        <w:tab/>
      </w:r>
      <w:r w:rsidRPr="009615FD">
        <w:rPr>
          <w:rFonts w:ascii="Book Antiqua" w:hAnsi="Book Antiqua"/>
        </w:rPr>
        <w:t>通过【流程管理】界面，用户可查看现系统中</w:t>
      </w:r>
      <w:r w:rsidR="00EF75B6" w:rsidRPr="009615FD">
        <w:rPr>
          <w:rFonts w:ascii="Book Antiqua" w:hAnsi="Book Antiqua"/>
        </w:rPr>
        <w:t>正在审批的任务流程，以及需要该用户进行审批的操作</w:t>
      </w:r>
      <w:r w:rsidRPr="009615FD">
        <w:rPr>
          <w:rFonts w:ascii="Book Antiqua" w:hAnsi="Book Antiqua"/>
        </w:rPr>
        <w:t>。</w:t>
      </w:r>
    </w:p>
    <w:p w14:paraId="6259E4D3" w14:textId="77777777" w:rsidR="00EF75B6" w:rsidRPr="009615FD" w:rsidRDefault="00EF75B6" w:rsidP="00403373">
      <w:pPr>
        <w:rPr>
          <w:rFonts w:ascii="Book Antiqua" w:hAnsi="Book Antiqua"/>
        </w:rPr>
      </w:pPr>
    </w:p>
    <w:p w14:paraId="3BD9CAC4" w14:textId="77777777" w:rsidR="00B041C2" w:rsidRPr="009615FD" w:rsidRDefault="00B041C2" w:rsidP="00403373">
      <w:pPr>
        <w:rPr>
          <w:rFonts w:ascii="Book Antiqua" w:hAnsi="Book Antiqua"/>
          <w:b/>
        </w:rPr>
      </w:pPr>
      <w:r w:rsidRPr="009615FD">
        <w:rPr>
          <w:rFonts w:ascii="Book Antiqua" w:hAnsi="Book Antiqua"/>
          <w:b/>
          <w:highlight w:val="lightGray"/>
        </w:rPr>
        <w:t>操作说明</w:t>
      </w:r>
    </w:p>
    <w:p w14:paraId="0066BF17" w14:textId="5B50CE40" w:rsidR="002354E7" w:rsidRPr="009615FD" w:rsidRDefault="00EF75B6">
      <w:pPr>
        <w:rPr>
          <w:rFonts w:ascii="Book Antiqua" w:hAnsi="Book Antiqua"/>
        </w:rPr>
      </w:pPr>
      <w:r w:rsidRPr="009615FD">
        <w:rPr>
          <w:rFonts w:ascii="Book Antiqua" w:hAnsi="Book Antiqua"/>
        </w:rPr>
        <w:t>在【客户管理】</w:t>
      </w:r>
      <w:r w:rsidRPr="009615FD">
        <w:rPr>
          <w:rFonts w:ascii="Book Antiqua" w:hAnsi="Book Antiqua"/>
        </w:rPr>
        <w:t>-</w:t>
      </w:r>
      <w:r w:rsidRPr="009615FD">
        <w:rPr>
          <w:rFonts w:ascii="Book Antiqua" w:hAnsi="Book Antiqua"/>
        </w:rPr>
        <w:t>【财务出入金管理】界面中，完成一笔出入金的录入，该笔资金可进入流程中进行审批，此时，可以在【审核管理】</w:t>
      </w:r>
      <w:r w:rsidRPr="009615FD">
        <w:rPr>
          <w:rFonts w:ascii="Book Antiqua" w:hAnsi="Book Antiqua"/>
        </w:rPr>
        <w:t>-</w:t>
      </w:r>
      <w:r w:rsidRPr="009615FD">
        <w:rPr>
          <w:rFonts w:ascii="Book Antiqua" w:hAnsi="Book Antiqua"/>
        </w:rPr>
        <w:t>【流程管理】中查看到该笔资金流水的审批单，如图</w:t>
      </w:r>
      <w:r w:rsidRPr="009615FD">
        <w:rPr>
          <w:rFonts w:ascii="Book Antiqua" w:hAnsi="Book Antiqua"/>
        </w:rPr>
        <w:t>8-1-1</w:t>
      </w:r>
      <w:r w:rsidRPr="009615FD">
        <w:rPr>
          <w:rFonts w:ascii="Book Antiqua" w:hAnsi="Book Antiqua"/>
        </w:rPr>
        <w:t>所示</w:t>
      </w:r>
    </w:p>
    <w:p w14:paraId="460559F9" w14:textId="24631D39" w:rsidR="00EF75B6" w:rsidRPr="009615FD" w:rsidRDefault="00EF75B6">
      <w:pPr>
        <w:rPr>
          <w:rFonts w:ascii="Book Antiqua" w:hAnsi="Book Antiqua"/>
        </w:rPr>
      </w:pPr>
      <w:r w:rsidRPr="009615FD">
        <w:rPr>
          <w:rFonts w:ascii="Book Antiqua" w:hAnsi="Book Antiqua"/>
          <w:noProof/>
        </w:rPr>
        <w:drawing>
          <wp:inline distT="0" distB="0" distL="0" distR="0" wp14:anchorId="06BC18A2" wp14:editId="55B3533D">
            <wp:extent cx="5274310" cy="1850390"/>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850390"/>
                    </a:xfrm>
                    <a:prstGeom prst="rect">
                      <a:avLst/>
                    </a:prstGeom>
                  </pic:spPr>
                </pic:pic>
              </a:graphicData>
            </a:graphic>
          </wp:inline>
        </w:drawing>
      </w:r>
    </w:p>
    <w:p w14:paraId="0964DFEA" w14:textId="54D67B18" w:rsidR="00EF75B6" w:rsidRPr="009615FD" w:rsidRDefault="00EF75B6" w:rsidP="00EF75B6">
      <w:pPr>
        <w:jc w:val="center"/>
        <w:rPr>
          <w:rFonts w:ascii="Book Antiqua" w:hAnsi="Book Antiqua"/>
        </w:rPr>
      </w:pPr>
      <w:r w:rsidRPr="009615FD">
        <w:rPr>
          <w:rFonts w:ascii="Book Antiqua" w:hAnsi="Book Antiqua"/>
        </w:rPr>
        <w:t>图</w:t>
      </w:r>
      <w:r w:rsidRPr="009615FD">
        <w:rPr>
          <w:rFonts w:ascii="Book Antiqua" w:hAnsi="Book Antiqua"/>
        </w:rPr>
        <w:t xml:space="preserve"> 8-1-1</w:t>
      </w:r>
    </w:p>
    <w:p w14:paraId="433D3244" w14:textId="5BC4738E" w:rsidR="00EF75B6" w:rsidRPr="009615FD" w:rsidRDefault="00EF75B6" w:rsidP="00EF75B6">
      <w:pPr>
        <w:rPr>
          <w:rFonts w:ascii="Book Antiqua" w:hAnsi="Book Antiqua"/>
        </w:rPr>
      </w:pPr>
      <w:r w:rsidRPr="009615FD">
        <w:rPr>
          <w:rFonts w:ascii="Book Antiqua" w:hAnsi="Book Antiqua"/>
        </w:rPr>
        <w:t>此时点击右侧的</w:t>
      </w:r>
      <w:r w:rsidRPr="009615FD">
        <w:rPr>
          <w:rFonts w:ascii="Book Antiqua" w:hAnsi="Book Antiqua"/>
          <w:bdr w:val="single" w:sz="4" w:space="0" w:color="auto"/>
          <w:shd w:val="pct15" w:color="auto" w:fill="FFFFFF"/>
        </w:rPr>
        <w:t>查看流程图</w:t>
      </w:r>
      <w:r w:rsidRPr="009615FD">
        <w:rPr>
          <w:rFonts w:ascii="Book Antiqua" w:hAnsi="Book Antiqua"/>
        </w:rPr>
        <w:t>按钮，如图</w:t>
      </w:r>
      <w:r w:rsidRPr="009615FD">
        <w:rPr>
          <w:rFonts w:ascii="Book Antiqua" w:hAnsi="Book Antiqua"/>
        </w:rPr>
        <w:t>8-1-2</w:t>
      </w:r>
      <w:r w:rsidRPr="009615FD">
        <w:rPr>
          <w:rFonts w:ascii="Book Antiqua" w:hAnsi="Book Antiqua"/>
        </w:rPr>
        <w:t>所示，则会弹出该审批单需进行的流程，以及它现在所在的流程节点</w:t>
      </w:r>
    </w:p>
    <w:p w14:paraId="1A91F038" w14:textId="42605115" w:rsidR="00EF75B6" w:rsidRPr="009615FD" w:rsidRDefault="00EF75B6" w:rsidP="00EF75B6">
      <w:pPr>
        <w:rPr>
          <w:rFonts w:ascii="Book Antiqua" w:hAnsi="Book Antiqua"/>
        </w:rPr>
      </w:pPr>
      <w:r w:rsidRPr="009615FD">
        <w:rPr>
          <w:rFonts w:ascii="Book Antiqua" w:hAnsi="Book Antiqua"/>
          <w:noProof/>
        </w:rPr>
        <w:drawing>
          <wp:inline distT="0" distB="0" distL="0" distR="0" wp14:anchorId="56F76634" wp14:editId="43928CE6">
            <wp:extent cx="5274310" cy="2566670"/>
            <wp:effectExtent l="0" t="0" r="2540" b="508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66670"/>
                    </a:xfrm>
                    <a:prstGeom prst="rect">
                      <a:avLst/>
                    </a:prstGeom>
                  </pic:spPr>
                </pic:pic>
              </a:graphicData>
            </a:graphic>
          </wp:inline>
        </w:drawing>
      </w:r>
    </w:p>
    <w:p w14:paraId="0413722B" w14:textId="2CA56911" w:rsidR="00EF75B6" w:rsidRPr="009615FD" w:rsidRDefault="00EF75B6" w:rsidP="00EF75B6">
      <w:pPr>
        <w:jc w:val="center"/>
        <w:rPr>
          <w:rFonts w:ascii="Book Antiqua" w:hAnsi="Book Antiqua"/>
        </w:rPr>
      </w:pPr>
      <w:r w:rsidRPr="009615FD">
        <w:rPr>
          <w:rFonts w:ascii="Book Antiqua" w:hAnsi="Book Antiqua"/>
        </w:rPr>
        <w:t>图</w:t>
      </w:r>
      <w:r w:rsidRPr="009615FD">
        <w:rPr>
          <w:rFonts w:ascii="Book Antiqua" w:hAnsi="Book Antiqua"/>
        </w:rPr>
        <w:t xml:space="preserve"> 8-1-2</w:t>
      </w:r>
    </w:p>
    <w:p w14:paraId="60BC6A92" w14:textId="0B6AB30D" w:rsidR="00EF75B6" w:rsidRPr="009615FD" w:rsidRDefault="00EF75B6" w:rsidP="00EF75B6">
      <w:pPr>
        <w:rPr>
          <w:rFonts w:ascii="Book Antiqua" w:hAnsi="Book Antiqua"/>
        </w:rPr>
      </w:pPr>
      <w:r w:rsidRPr="009615FD">
        <w:rPr>
          <w:rFonts w:ascii="Book Antiqua" w:hAnsi="Book Antiqua"/>
        </w:rPr>
        <w:t>点击右侧的</w:t>
      </w:r>
      <w:r w:rsidRPr="009615FD">
        <w:rPr>
          <w:rFonts w:ascii="Book Antiqua" w:hAnsi="Book Antiqua"/>
          <w:bdr w:val="single" w:sz="4" w:space="0" w:color="auto"/>
          <w:shd w:val="pct15" w:color="auto" w:fill="FFFFFF"/>
        </w:rPr>
        <w:t>查看审批单</w:t>
      </w:r>
      <w:r w:rsidRPr="009615FD">
        <w:rPr>
          <w:rFonts w:ascii="Book Antiqua" w:hAnsi="Book Antiqua"/>
        </w:rPr>
        <w:t>按钮，如图</w:t>
      </w:r>
      <w:r w:rsidRPr="009615FD">
        <w:rPr>
          <w:rFonts w:ascii="Book Antiqua" w:hAnsi="Book Antiqua"/>
        </w:rPr>
        <w:t>8-1-3</w:t>
      </w:r>
      <w:r w:rsidRPr="009615FD">
        <w:rPr>
          <w:rFonts w:ascii="Book Antiqua" w:hAnsi="Book Antiqua"/>
        </w:rPr>
        <w:t>所示，则会显示</w:t>
      </w:r>
      <w:r w:rsidR="00B90604" w:rsidRPr="009615FD">
        <w:rPr>
          <w:rFonts w:ascii="Book Antiqua" w:hAnsi="Book Antiqua"/>
        </w:rPr>
        <w:t>需审批的内容和可执行</w:t>
      </w:r>
      <w:r w:rsidR="00B90604" w:rsidRPr="009615FD">
        <w:rPr>
          <w:rFonts w:ascii="Book Antiqua" w:hAnsi="Book Antiqua"/>
        </w:rPr>
        <w:lastRenderedPageBreak/>
        <w:t>的操作，点击</w:t>
      </w:r>
      <w:r w:rsidR="00B90604" w:rsidRPr="009615FD">
        <w:rPr>
          <w:rFonts w:ascii="Book Antiqua" w:hAnsi="Book Antiqua"/>
          <w:bdr w:val="single" w:sz="4" w:space="0" w:color="auto"/>
          <w:shd w:val="pct15" w:color="auto" w:fill="FFFFFF"/>
        </w:rPr>
        <w:t>复核通过</w:t>
      </w:r>
      <w:r w:rsidR="00B90604" w:rsidRPr="009615FD">
        <w:rPr>
          <w:rFonts w:ascii="Book Antiqua" w:hAnsi="Book Antiqua"/>
        </w:rPr>
        <w:t>按钮，则可进入流程图的下一节点，点击</w:t>
      </w:r>
      <w:r w:rsidR="00B90604" w:rsidRPr="009615FD">
        <w:rPr>
          <w:rFonts w:ascii="Book Antiqua" w:hAnsi="Book Antiqua"/>
          <w:bdr w:val="single" w:sz="4" w:space="0" w:color="auto"/>
          <w:shd w:val="pct15" w:color="auto" w:fill="FFFFFF"/>
        </w:rPr>
        <w:t>退回</w:t>
      </w:r>
      <w:r w:rsidR="00B90604" w:rsidRPr="009615FD">
        <w:rPr>
          <w:rFonts w:ascii="Book Antiqua" w:hAnsi="Book Antiqua"/>
        </w:rPr>
        <w:t>按钮，则会退回到该流程图的上一节点。</w:t>
      </w:r>
    </w:p>
    <w:p w14:paraId="307D9BC3" w14:textId="65149704" w:rsidR="00B90604" w:rsidRPr="009615FD" w:rsidRDefault="00B90604" w:rsidP="00EF75B6">
      <w:pPr>
        <w:rPr>
          <w:rFonts w:ascii="Book Antiqua" w:hAnsi="Book Antiqua"/>
        </w:rPr>
      </w:pPr>
      <w:r w:rsidRPr="009615FD">
        <w:rPr>
          <w:rFonts w:ascii="Book Antiqua" w:hAnsi="Book Antiqua"/>
          <w:noProof/>
        </w:rPr>
        <w:drawing>
          <wp:inline distT="0" distB="0" distL="0" distR="0" wp14:anchorId="4DF6DA38" wp14:editId="552630D7">
            <wp:extent cx="5274310" cy="4700905"/>
            <wp:effectExtent l="0" t="0" r="254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4700905"/>
                    </a:xfrm>
                    <a:prstGeom prst="rect">
                      <a:avLst/>
                    </a:prstGeom>
                  </pic:spPr>
                </pic:pic>
              </a:graphicData>
            </a:graphic>
          </wp:inline>
        </w:drawing>
      </w:r>
    </w:p>
    <w:p w14:paraId="61F2558F" w14:textId="7252767C" w:rsidR="00B90604" w:rsidRPr="009615FD" w:rsidRDefault="00B90604" w:rsidP="00B90604">
      <w:pPr>
        <w:jc w:val="center"/>
        <w:rPr>
          <w:rFonts w:ascii="Book Antiqua" w:hAnsi="Book Antiqua"/>
        </w:rPr>
      </w:pPr>
      <w:r w:rsidRPr="009615FD">
        <w:rPr>
          <w:rFonts w:ascii="Book Antiqua" w:hAnsi="Book Antiqua"/>
        </w:rPr>
        <w:t>图</w:t>
      </w:r>
      <w:r w:rsidRPr="009615FD">
        <w:rPr>
          <w:rFonts w:ascii="Book Antiqua" w:hAnsi="Book Antiqua"/>
        </w:rPr>
        <w:t xml:space="preserve"> 8-1-3</w:t>
      </w:r>
    </w:p>
    <w:p w14:paraId="60986576" w14:textId="77777777" w:rsidR="00B90604" w:rsidRPr="009615FD" w:rsidRDefault="00B90604" w:rsidP="00403373">
      <w:pPr>
        <w:rPr>
          <w:rFonts w:ascii="Book Antiqua" w:hAnsi="Book Antiqua"/>
        </w:rPr>
      </w:pPr>
    </w:p>
    <w:p w14:paraId="4E5010A3" w14:textId="31958351" w:rsidR="00C54329" w:rsidRPr="009615FD" w:rsidRDefault="00C54329" w:rsidP="00C54329">
      <w:pPr>
        <w:pStyle w:val="2"/>
        <w:numPr>
          <w:ilvl w:val="1"/>
          <w:numId w:val="13"/>
        </w:numPr>
        <w:rPr>
          <w:rFonts w:ascii="Book Antiqua" w:hAnsi="Book Antiqua"/>
        </w:rPr>
      </w:pPr>
      <w:bookmarkStart w:id="144" w:name="_Toc8158172"/>
      <w:r w:rsidRPr="009615FD">
        <w:rPr>
          <w:rFonts w:ascii="Book Antiqua" w:hAnsi="Book Antiqua"/>
        </w:rPr>
        <w:t>审批组管理</w:t>
      </w:r>
      <w:bookmarkEnd w:id="144"/>
    </w:p>
    <w:p w14:paraId="418C7B66" w14:textId="77777777" w:rsidR="003D2D58" w:rsidRPr="009615FD" w:rsidRDefault="003D2D58" w:rsidP="00403373">
      <w:pPr>
        <w:rPr>
          <w:rFonts w:ascii="Book Antiqua" w:hAnsi="Book Antiqua"/>
          <w:b/>
        </w:rPr>
      </w:pPr>
      <w:r w:rsidRPr="009615FD">
        <w:rPr>
          <w:rFonts w:ascii="Book Antiqua" w:hAnsi="Book Antiqua"/>
          <w:b/>
          <w:highlight w:val="lightGray"/>
        </w:rPr>
        <w:t>功能介绍</w:t>
      </w:r>
    </w:p>
    <w:p w14:paraId="4566E1A1" w14:textId="0B0D2670" w:rsidR="003D2D58" w:rsidRPr="009615FD" w:rsidRDefault="003D2D58" w:rsidP="00403373">
      <w:pPr>
        <w:rPr>
          <w:rFonts w:ascii="Book Antiqua" w:hAnsi="Book Antiqua"/>
        </w:rPr>
      </w:pPr>
      <w:r w:rsidRPr="009615FD">
        <w:rPr>
          <w:rFonts w:ascii="Book Antiqua" w:hAnsi="Book Antiqua"/>
        </w:rPr>
        <w:tab/>
      </w:r>
      <w:r w:rsidRPr="009615FD">
        <w:rPr>
          <w:rFonts w:ascii="Book Antiqua" w:hAnsi="Book Antiqua"/>
        </w:rPr>
        <w:t>审批组被用于判断特定用户在审批流程中所处的角色，并据此判定用户待办事项，以及是否具有发起流程、审批具体申请以及在哪一环节申请等。</w:t>
      </w:r>
    </w:p>
    <w:p w14:paraId="16EAB4B5" w14:textId="77777777" w:rsidR="003D2D58" w:rsidRPr="009615FD" w:rsidRDefault="003D2D58" w:rsidP="00403373">
      <w:pPr>
        <w:rPr>
          <w:rFonts w:ascii="Book Antiqua" w:hAnsi="Book Antiqua"/>
        </w:rPr>
      </w:pPr>
    </w:p>
    <w:p w14:paraId="452347B7" w14:textId="77777777" w:rsidR="003D2D58" w:rsidRPr="009615FD" w:rsidRDefault="003D2D58" w:rsidP="00403373">
      <w:pPr>
        <w:rPr>
          <w:rFonts w:ascii="Book Antiqua" w:hAnsi="Book Antiqua"/>
          <w:b/>
        </w:rPr>
      </w:pPr>
      <w:r w:rsidRPr="009615FD">
        <w:rPr>
          <w:rFonts w:ascii="Book Antiqua" w:hAnsi="Book Antiqua"/>
          <w:b/>
          <w:highlight w:val="lightGray"/>
        </w:rPr>
        <w:t>操作说明</w:t>
      </w:r>
    </w:p>
    <w:p w14:paraId="4FDB91DE" w14:textId="24F8B5D8" w:rsidR="003D2D58" w:rsidRPr="009615FD" w:rsidRDefault="003D2D58" w:rsidP="00403373">
      <w:pPr>
        <w:rPr>
          <w:rFonts w:ascii="Book Antiqua" w:hAnsi="Book Antiqua"/>
        </w:rPr>
      </w:pPr>
      <w:r w:rsidRPr="009615FD">
        <w:rPr>
          <w:rFonts w:ascii="Book Antiqua" w:hAnsi="Book Antiqua"/>
        </w:rPr>
        <w:t>在【</w:t>
      </w:r>
      <w:r w:rsidR="004A5B81" w:rsidRPr="009615FD">
        <w:rPr>
          <w:rFonts w:ascii="Book Antiqua" w:hAnsi="Book Antiqua"/>
        </w:rPr>
        <w:t>审批</w:t>
      </w:r>
      <w:r w:rsidRPr="009615FD">
        <w:rPr>
          <w:rFonts w:ascii="Book Antiqua" w:hAnsi="Book Antiqua"/>
        </w:rPr>
        <w:t>管理】</w:t>
      </w:r>
      <w:r w:rsidRPr="009615FD">
        <w:rPr>
          <w:rFonts w:ascii="Book Antiqua" w:hAnsi="Book Antiqua"/>
        </w:rPr>
        <w:t>-</w:t>
      </w:r>
      <w:r w:rsidRPr="009615FD">
        <w:rPr>
          <w:rFonts w:ascii="Book Antiqua" w:hAnsi="Book Antiqua"/>
        </w:rPr>
        <w:t>【</w:t>
      </w:r>
      <w:r w:rsidR="004A5B81" w:rsidRPr="009615FD">
        <w:rPr>
          <w:rFonts w:ascii="Book Antiqua" w:hAnsi="Book Antiqua"/>
        </w:rPr>
        <w:t>审批组</w:t>
      </w:r>
      <w:r w:rsidRPr="009615FD">
        <w:rPr>
          <w:rFonts w:ascii="Book Antiqua" w:hAnsi="Book Antiqua"/>
        </w:rPr>
        <w:t>管理】界面中，</w:t>
      </w:r>
      <w:r w:rsidR="004A5B81" w:rsidRPr="009615FD">
        <w:rPr>
          <w:rFonts w:ascii="Book Antiqua" w:hAnsi="Book Antiqua"/>
        </w:rPr>
        <w:t>可进行审批组的新增，以及每个审批组成员的添加，点击该页面左下角的</w:t>
      </w:r>
      <w:r w:rsidR="004A5B81" w:rsidRPr="009615FD">
        <w:rPr>
          <w:rFonts w:ascii="Book Antiqua" w:hAnsi="Book Antiqua"/>
          <w:bdr w:val="single" w:sz="4" w:space="0" w:color="auto"/>
          <w:shd w:val="pct15" w:color="auto" w:fill="FFFFFF"/>
        </w:rPr>
        <w:t>新建审批组</w:t>
      </w:r>
      <w:r w:rsidR="004A5B81" w:rsidRPr="009615FD">
        <w:rPr>
          <w:rFonts w:ascii="Book Antiqua" w:hAnsi="Book Antiqua"/>
        </w:rPr>
        <w:t>按钮，如图</w:t>
      </w:r>
      <w:r w:rsidR="004A5B81" w:rsidRPr="009615FD">
        <w:rPr>
          <w:rFonts w:ascii="Book Antiqua" w:hAnsi="Book Antiqua"/>
        </w:rPr>
        <w:t>8-2-1</w:t>
      </w:r>
      <w:r w:rsidR="004A5B81" w:rsidRPr="009615FD">
        <w:rPr>
          <w:rFonts w:ascii="Book Antiqua" w:hAnsi="Book Antiqua"/>
        </w:rPr>
        <w:t>所示，即可进行审批组的新建。</w:t>
      </w:r>
    </w:p>
    <w:p w14:paraId="70ECE9E4" w14:textId="6BB01C4B" w:rsidR="003D2D58" w:rsidRPr="009615FD" w:rsidRDefault="004A5B81" w:rsidP="003D2D58">
      <w:pPr>
        <w:rPr>
          <w:rFonts w:ascii="Book Antiqua" w:hAnsi="Book Antiqua"/>
        </w:rPr>
      </w:pPr>
      <w:r w:rsidRPr="009615FD">
        <w:rPr>
          <w:rFonts w:ascii="Book Antiqua" w:hAnsi="Book Antiqua"/>
          <w:noProof/>
        </w:rPr>
        <w:lastRenderedPageBreak/>
        <w:drawing>
          <wp:inline distT="0" distB="0" distL="0" distR="0" wp14:anchorId="13CB4CC9" wp14:editId="4E8A05E6">
            <wp:extent cx="5274310" cy="2400935"/>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400935"/>
                    </a:xfrm>
                    <a:prstGeom prst="rect">
                      <a:avLst/>
                    </a:prstGeom>
                  </pic:spPr>
                </pic:pic>
              </a:graphicData>
            </a:graphic>
          </wp:inline>
        </w:drawing>
      </w:r>
    </w:p>
    <w:p w14:paraId="5E3A69F9" w14:textId="2CA6C77C" w:rsidR="004A5B81" w:rsidRPr="009615FD" w:rsidRDefault="004A5B81" w:rsidP="004A5B81">
      <w:pPr>
        <w:jc w:val="center"/>
        <w:rPr>
          <w:rFonts w:ascii="Book Antiqua" w:hAnsi="Book Antiqua"/>
        </w:rPr>
      </w:pPr>
      <w:r w:rsidRPr="009615FD">
        <w:rPr>
          <w:rFonts w:ascii="Book Antiqua" w:hAnsi="Book Antiqua"/>
        </w:rPr>
        <w:t>图</w:t>
      </w:r>
      <w:r w:rsidRPr="009615FD">
        <w:rPr>
          <w:rFonts w:ascii="Book Antiqua" w:hAnsi="Book Antiqua"/>
        </w:rPr>
        <w:t xml:space="preserve"> 8-2-1</w:t>
      </w:r>
    </w:p>
    <w:p w14:paraId="4E7D6BE9" w14:textId="77777777" w:rsidR="004A5B81" w:rsidRPr="009615FD" w:rsidRDefault="004A5B81" w:rsidP="004A5B81">
      <w:pPr>
        <w:rPr>
          <w:rFonts w:ascii="Book Antiqua" w:hAnsi="Book Antiqua"/>
        </w:rPr>
      </w:pPr>
      <w:r w:rsidRPr="009615FD">
        <w:rPr>
          <w:rFonts w:ascii="Book Antiqua" w:hAnsi="Book Antiqua"/>
        </w:rPr>
        <w:t>在审核管理</w:t>
      </w:r>
      <w:r w:rsidRPr="009615FD">
        <w:rPr>
          <w:rFonts w:ascii="Book Antiqua" w:hAnsi="Book Antiqua"/>
        </w:rPr>
        <w:t>-&gt;</w:t>
      </w:r>
      <w:r w:rsidRPr="009615FD">
        <w:rPr>
          <w:rFonts w:ascii="Book Antiqua" w:hAnsi="Book Antiqua"/>
        </w:rPr>
        <w:t>审批组管理中，通过</w:t>
      </w:r>
    </w:p>
    <w:p w14:paraId="3CA1A6B5" w14:textId="77777777" w:rsidR="004A5B81" w:rsidRPr="009615FD" w:rsidRDefault="004A5B81" w:rsidP="004A5B81">
      <w:pPr>
        <w:rPr>
          <w:rFonts w:ascii="Book Antiqua" w:hAnsi="Book Antiqua"/>
        </w:rPr>
      </w:pPr>
      <w:r w:rsidRPr="009615FD">
        <w:rPr>
          <w:rFonts w:ascii="Book Antiqua" w:hAnsi="Book Antiqua"/>
        </w:rPr>
        <w:t>1.</w:t>
      </w:r>
      <w:r w:rsidRPr="009615FD">
        <w:rPr>
          <w:rFonts w:ascii="Book Antiqua" w:hAnsi="Book Antiqua"/>
        </w:rPr>
        <w:t>点击新建审批组</w:t>
      </w:r>
    </w:p>
    <w:p w14:paraId="208543A0" w14:textId="77777777" w:rsidR="004A5B81" w:rsidRPr="009615FD" w:rsidRDefault="004A5B81" w:rsidP="004A5B81">
      <w:pPr>
        <w:rPr>
          <w:rFonts w:ascii="Book Antiqua" w:hAnsi="Book Antiqua"/>
        </w:rPr>
      </w:pPr>
      <w:r w:rsidRPr="009615FD">
        <w:rPr>
          <w:rFonts w:ascii="Book Antiqua" w:hAnsi="Book Antiqua"/>
        </w:rPr>
        <w:t>2.</w:t>
      </w:r>
      <w:r w:rsidRPr="009615FD">
        <w:rPr>
          <w:rFonts w:ascii="Book Antiqua" w:hAnsi="Book Antiqua"/>
        </w:rPr>
        <w:t>在弹出的输入框中，输入审批组名称</w:t>
      </w:r>
    </w:p>
    <w:p w14:paraId="33800ABF" w14:textId="77777777" w:rsidR="004A5B81" w:rsidRPr="009615FD" w:rsidRDefault="004A5B81" w:rsidP="004A5B81">
      <w:pPr>
        <w:rPr>
          <w:rFonts w:ascii="Book Antiqua" w:hAnsi="Book Antiqua"/>
        </w:rPr>
      </w:pPr>
      <w:r w:rsidRPr="009615FD">
        <w:rPr>
          <w:rFonts w:ascii="Book Antiqua" w:hAnsi="Book Antiqua"/>
        </w:rPr>
        <w:t>3.</w:t>
      </w:r>
      <w:r w:rsidRPr="009615FD">
        <w:rPr>
          <w:rFonts w:ascii="Book Antiqua" w:hAnsi="Book Antiqua"/>
        </w:rPr>
        <w:t>点击确定</w:t>
      </w:r>
    </w:p>
    <w:p w14:paraId="153FA043" w14:textId="52290F03" w:rsidR="004A5B81" w:rsidRPr="009615FD" w:rsidRDefault="004A5B81" w:rsidP="00403373">
      <w:pPr>
        <w:rPr>
          <w:rFonts w:ascii="Book Antiqua" w:hAnsi="Book Antiqua"/>
        </w:rPr>
      </w:pPr>
      <w:r w:rsidRPr="009615FD">
        <w:rPr>
          <w:rFonts w:ascii="Book Antiqua" w:hAnsi="Book Antiqua"/>
        </w:rPr>
        <w:t>完成对审批组的新建</w:t>
      </w:r>
    </w:p>
    <w:p w14:paraId="0282E22C" w14:textId="65C6E55D" w:rsidR="004A5B81" w:rsidRPr="009615FD" w:rsidRDefault="004A5B81" w:rsidP="004A5B81">
      <w:pPr>
        <w:rPr>
          <w:rFonts w:ascii="Book Antiqua" w:hAnsi="Book Antiqua"/>
        </w:rPr>
      </w:pPr>
      <w:r w:rsidRPr="009615FD">
        <w:rPr>
          <w:rFonts w:ascii="Book Antiqua" w:hAnsi="Book Antiqua"/>
        </w:rPr>
        <w:t>在选择一个交易组之后，点击右上角的</w:t>
      </w:r>
      <w:r w:rsidRPr="009615FD">
        <w:rPr>
          <w:rFonts w:ascii="Book Antiqua" w:hAnsi="Book Antiqua"/>
          <w:bdr w:val="single" w:sz="4" w:space="0" w:color="auto"/>
          <w:shd w:val="pct15" w:color="auto" w:fill="FFFFFF"/>
        </w:rPr>
        <w:t>增加成员</w:t>
      </w:r>
      <w:r w:rsidRPr="009615FD">
        <w:rPr>
          <w:rFonts w:ascii="Book Antiqua" w:hAnsi="Book Antiqua"/>
        </w:rPr>
        <w:t>按钮，如图</w:t>
      </w:r>
      <w:r w:rsidRPr="009615FD">
        <w:rPr>
          <w:rFonts w:ascii="Book Antiqua" w:hAnsi="Book Antiqua"/>
        </w:rPr>
        <w:t>8-2-2</w:t>
      </w:r>
      <w:r w:rsidRPr="009615FD">
        <w:rPr>
          <w:rFonts w:ascii="Book Antiqua" w:hAnsi="Book Antiqua"/>
        </w:rPr>
        <w:t>所示，则可针对该审批组成员的新增。</w:t>
      </w:r>
    </w:p>
    <w:p w14:paraId="1A5A1B4C" w14:textId="7890B191" w:rsidR="004A5B81" w:rsidRPr="009615FD" w:rsidRDefault="004A5B81" w:rsidP="004A5B81">
      <w:pPr>
        <w:rPr>
          <w:rFonts w:ascii="Book Antiqua" w:hAnsi="Book Antiqua"/>
        </w:rPr>
      </w:pPr>
      <w:r w:rsidRPr="009615FD">
        <w:rPr>
          <w:rFonts w:ascii="Book Antiqua" w:hAnsi="Book Antiqua"/>
          <w:noProof/>
        </w:rPr>
        <w:drawing>
          <wp:inline distT="0" distB="0" distL="0" distR="0" wp14:anchorId="54611F5B" wp14:editId="38FC9F09">
            <wp:extent cx="5274310" cy="2715260"/>
            <wp:effectExtent l="0" t="0" r="254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15260"/>
                    </a:xfrm>
                    <a:prstGeom prst="rect">
                      <a:avLst/>
                    </a:prstGeom>
                  </pic:spPr>
                </pic:pic>
              </a:graphicData>
            </a:graphic>
          </wp:inline>
        </w:drawing>
      </w:r>
    </w:p>
    <w:p w14:paraId="295FC0F8" w14:textId="0FBCD19F" w:rsidR="004A5B81" w:rsidRPr="009615FD" w:rsidRDefault="004A5B81" w:rsidP="004A5B81">
      <w:pPr>
        <w:jc w:val="center"/>
        <w:rPr>
          <w:rFonts w:ascii="Book Antiqua" w:hAnsi="Book Antiqua"/>
        </w:rPr>
      </w:pPr>
      <w:r w:rsidRPr="009615FD">
        <w:rPr>
          <w:rFonts w:ascii="Book Antiqua" w:hAnsi="Book Antiqua"/>
        </w:rPr>
        <w:t>图</w:t>
      </w:r>
      <w:r w:rsidRPr="009615FD">
        <w:rPr>
          <w:rFonts w:ascii="Book Antiqua" w:hAnsi="Book Antiqua"/>
        </w:rPr>
        <w:t xml:space="preserve"> 8-2-2</w:t>
      </w:r>
    </w:p>
    <w:p w14:paraId="43B5BF58" w14:textId="77777777" w:rsidR="004A5B81" w:rsidRPr="009615FD" w:rsidRDefault="004A5B81" w:rsidP="004A5B81">
      <w:pPr>
        <w:rPr>
          <w:rFonts w:ascii="Book Antiqua" w:hAnsi="Book Antiqua"/>
        </w:rPr>
      </w:pPr>
      <w:r w:rsidRPr="009615FD">
        <w:rPr>
          <w:rFonts w:ascii="Book Antiqua" w:hAnsi="Book Antiqua"/>
        </w:rPr>
        <w:t>在审核管理</w:t>
      </w:r>
      <w:r w:rsidRPr="009615FD">
        <w:rPr>
          <w:rFonts w:ascii="Book Antiqua" w:hAnsi="Book Antiqua"/>
        </w:rPr>
        <w:t>-&gt;</w:t>
      </w:r>
      <w:r w:rsidRPr="009615FD">
        <w:rPr>
          <w:rFonts w:ascii="Book Antiqua" w:hAnsi="Book Antiqua"/>
        </w:rPr>
        <w:t>审批组管理页面，</w:t>
      </w:r>
    </w:p>
    <w:p w14:paraId="2E7A59ED" w14:textId="77777777" w:rsidR="004A5B81" w:rsidRPr="009615FD" w:rsidRDefault="004A5B81" w:rsidP="004A5B81">
      <w:pPr>
        <w:rPr>
          <w:rFonts w:ascii="Book Antiqua" w:hAnsi="Book Antiqua"/>
        </w:rPr>
      </w:pPr>
      <w:r w:rsidRPr="009615FD">
        <w:rPr>
          <w:rFonts w:ascii="Book Antiqua" w:hAnsi="Book Antiqua"/>
        </w:rPr>
        <w:t>1.</w:t>
      </w:r>
      <w:r w:rsidRPr="009615FD">
        <w:rPr>
          <w:rFonts w:ascii="Book Antiqua" w:hAnsi="Book Antiqua"/>
        </w:rPr>
        <w:t>选择想要添加成员的审批组</w:t>
      </w:r>
    </w:p>
    <w:p w14:paraId="26D8B377" w14:textId="77777777" w:rsidR="004A5B81" w:rsidRPr="009615FD" w:rsidRDefault="004A5B81" w:rsidP="004A5B81">
      <w:pPr>
        <w:rPr>
          <w:rFonts w:ascii="Book Antiqua" w:hAnsi="Book Antiqua"/>
        </w:rPr>
      </w:pPr>
      <w:r w:rsidRPr="009615FD">
        <w:rPr>
          <w:rFonts w:ascii="Book Antiqua" w:hAnsi="Book Antiqua"/>
        </w:rPr>
        <w:t>2.</w:t>
      </w:r>
      <w:r w:rsidRPr="009615FD">
        <w:rPr>
          <w:rFonts w:ascii="Book Antiqua" w:hAnsi="Book Antiqua"/>
        </w:rPr>
        <w:t>点击页面右上角的增加成员按钮</w:t>
      </w:r>
    </w:p>
    <w:p w14:paraId="626991F4" w14:textId="77777777" w:rsidR="004A5B81" w:rsidRPr="009615FD" w:rsidRDefault="004A5B81" w:rsidP="004A5B81">
      <w:pPr>
        <w:rPr>
          <w:rFonts w:ascii="Book Antiqua" w:hAnsi="Book Antiqua"/>
        </w:rPr>
      </w:pPr>
      <w:r w:rsidRPr="009615FD">
        <w:rPr>
          <w:rFonts w:ascii="Book Antiqua" w:hAnsi="Book Antiqua"/>
        </w:rPr>
        <w:t>3.</w:t>
      </w:r>
      <w:r w:rsidRPr="009615FD">
        <w:rPr>
          <w:rFonts w:ascii="Book Antiqua" w:hAnsi="Book Antiqua"/>
        </w:rPr>
        <w:t>在右侧弹出的浮层中，可以根据</w:t>
      </w:r>
      <w:r w:rsidRPr="009615FD">
        <w:rPr>
          <w:rFonts w:ascii="Book Antiqua" w:hAnsi="Book Antiqua"/>
        </w:rPr>
        <w:t>“</w:t>
      </w:r>
      <w:r w:rsidRPr="009615FD">
        <w:rPr>
          <w:rFonts w:ascii="Book Antiqua" w:hAnsi="Book Antiqua"/>
        </w:rPr>
        <w:t>用户名</w:t>
      </w:r>
      <w:r w:rsidRPr="009615FD">
        <w:rPr>
          <w:rFonts w:ascii="Book Antiqua" w:hAnsi="Book Antiqua"/>
        </w:rPr>
        <w:t>”</w:t>
      </w:r>
      <w:r w:rsidRPr="009615FD">
        <w:rPr>
          <w:rFonts w:ascii="Book Antiqua" w:hAnsi="Book Antiqua"/>
        </w:rPr>
        <w:t>，</w:t>
      </w:r>
      <w:r w:rsidRPr="009615FD">
        <w:rPr>
          <w:rFonts w:ascii="Book Antiqua" w:hAnsi="Book Antiqua"/>
        </w:rPr>
        <w:t>“</w:t>
      </w:r>
      <w:r w:rsidRPr="009615FD">
        <w:rPr>
          <w:rFonts w:ascii="Book Antiqua" w:hAnsi="Book Antiqua"/>
        </w:rPr>
        <w:t>角色</w:t>
      </w:r>
      <w:r w:rsidRPr="009615FD">
        <w:rPr>
          <w:rFonts w:ascii="Book Antiqua" w:hAnsi="Book Antiqua"/>
        </w:rPr>
        <w:t>”</w:t>
      </w:r>
      <w:r w:rsidRPr="009615FD">
        <w:rPr>
          <w:rFonts w:ascii="Book Antiqua" w:hAnsi="Book Antiqua"/>
        </w:rPr>
        <w:t>，</w:t>
      </w:r>
      <w:r w:rsidRPr="009615FD">
        <w:rPr>
          <w:rFonts w:ascii="Book Antiqua" w:hAnsi="Book Antiqua"/>
        </w:rPr>
        <w:t>“</w:t>
      </w:r>
      <w:r w:rsidRPr="009615FD">
        <w:rPr>
          <w:rFonts w:ascii="Book Antiqua" w:hAnsi="Book Antiqua"/>
        </w:rPr>
        <w:t>部门</w:t>
      </w:r>
      <w:r w:rsidRPr="009615FD">
        <w:rPr>
          <w:rFonts w:ascii="Book Antiqua" w:hAnsi="Book Antiqua"/>
        </w:rPr>
        <w:t>”</w:t>
      </w:r>
      <w:r w:rsidRPr="009615FD">
        <w:rPr>
          <w:rFonts w:ascii="Book Antiqua" w:hAnsi="Book Antiqua"/>
        </w:rPr>
        <w:t>等条件搜索用户</w:t>
      </w:r>
    </w:p>
    <w:p w14:paraId="0711208D" w14:textId="77777777" w:rsidR="004A5B81" w:rsidRPr="009615FD" w:rsidRDefault="004A5B81" w:rsidP="004A5B81">
      <w:pPr>
        <w:rPr>
          <w:rFonts w:ascii="Book Antiqua" w:hAnsi="Book Antiqua"/>
        </w:rPr>
      </w:pPr>
      <w:r w:rsidRPr="009615FD">
        <w:rPr>
          <w:rFonts w:ascii="Book Antiqua" w:hAnsi="Book Antiqua"/>
        </w:rPr>
        <w:t>4.</w:t>
      </w:r>
      <w:r w:rsidRPr="009615FD">
        <w:rPr>
          <w:rFonts w:ascii="Book Antiqua" w:hAnsi="Book Antiqua"/>
        </w:rPr>
        <w:t>点击指定用户右侧的操作栏中</w:t>
      </w:r>
      <w:r w:rsidRPr="009615FD">
        <w:rPr>
          <w:rFonts w:ascii="Book Antiqua" w:hAnsi="Book Antiqua"/>
        </w:rPr>
        <w:t>“</w:t>
      </w:r>
      <w:r w:rsidRPr="009615FD">
        <w:rPr>
          <w:rFonts w:ascii="Book Antiqua" w:hAnsi="Book Antiqua"/>
        </w:rPr>
        <w:t>加入审批组</w:t>
      </w:r>
      <w:r w:rsidRPr="009615FD">
        <w:rPr>
          <w:rFonts w:ascii="Book Antiqua" w:hAnsi="Book Antiqua"/>
        </w:rPr>
        <w:t>”</w:t>
      </w:r>
      <w:r w:rsidRPr="009615FD">
        <w:rPr>
          <w:rFonts w:ascii="Book Antiqua" w:hAnsi="Book Antiqua"/>
        </w:rPr>
        <w:t>按键即可将用户加入审批组</w:t>
      </w:r>
    </w:p>
    <w:p w14:paraId="371A6BB5" w14:textId="77777777" w:rsidR="004A5B81" w:rsidRPr="009615FD" w:rsidRDefault="004A5B81" w:rsidP="004A5B81">
      <w:pPr>
        <w:rPr>
          <w:rFonts w:ascii="Book Antiqua" w:hAnsi="Book Antiqua"/>
        </w:rPr>
      </w:pPr>
      <w:r w:rsidRPr="009615FD">
        <w:rPr>
          <w:rFonts w:ascii="Book Antiqua" w:hAnsi="Book Antiqua"/>
        </w:rPr>
        <w:t>5.</w:t>
      </w:r>
      <w:r w:rsidRPr="009615FD">
        <w:rPr>
          <w:rFonts w:ascii="Book Antiqua" w:hAnsi="Book Antiqua"/>
        </w:rPr>
        <w:t>（可选）也可以批量点选左侧多选框，并在最后点击批量加入将一批用户同时加入审批</w:t>
      </w:r>
    </w:p>
    <w:p w14:paraId="0BA2D839" w14:textId="77777777" w:rsidR="004A5B81" w:rsidRPr="009615FD" w:rsidRDefault="004A5B81" w:rsidP="004A5B81">
      <w:pPr>
        <w:rPr>
          <w:rFonts w:ascii="Book Antiqua" w:hAnsi="Book Antiqua"/>
        </w:rPr>
      </w:pPr>
      <w:r w:rsidRPr="009615FD">
        <w:rPr>
          <w:rFonts w:ascii="Book Antiqua" w:hAnsi="Book Antiqua"/>
        </w:rPr>
        <w:lastRenderedPageBreak/>
        <w:t>组中。</w:t>
      </w:r>
    </w:p>
    <w:p w14:paraId="59C26D0B" w14:textId="014DB18B" w:rsidR="004A5B81" w:rsidRPr="009615FD" w:rsidRDefault="004A5B81" w:rsidP="00403373">
      <w:pPr>
        <w:rPr>
          <w:rFonts w:ascii="Book Antiqua" w:hAnsi="Book Antiqua"/>
        </w:rPr>
      </w:pPr>
      <w:r w:rsidRPr="009615FD">
        <w:rPr>
          <w:rFonts w:ascii="Book Antiqua" w:hAnsi="Book Antiqua"/>
        </w:rPr>
        <w:t>注意：被加入审批组中的用户不会再显示在搜索结果中。</w:t>
      </w:r>
    </w:p>
    <w:p w14:paraId="3602A041" w14:textId="4F9374C9" w:rsidR="00C54329" w:rsidRPr="009615FD" w:rsidRDefault="00C54329" w:rsidP="00403373">
      <w:pPr>
        <w:pStyle w:val="2"/>
        <w:numPr>
          <w:ilvl w:val="1"/>
          <w:numId w:val="13"/>
        </w:numPr>
        <w:rPr>
          <w:rFonts w:ascii="Book Antiqua" w:hAnsi="Book Antiqua"/>
        </w:rPr>
      </w:pPr>
      <w:bookmarkStart w:id="145" w:name="_Toc8158173"/>
      <w:r w:rsidRPr="009615FD">
        <w:rPr>
          <w:rFonts w:ascii="Book Antiqua" w:hAnsi="Book Antiqua"/>
        </w:rPr>
        <w:t>审批流程</w:t>
      </w:r>
      <w:r w:rsidR="0062405B" w:rsidRPr="009615FD">
        <w:rPr>
          <w:rFonts w:ascii="Book Antiqua" w:hAnsi="Book Antiqua"/>
        </w:rPr>
        <w:t>配置</w:t>
      </w:r>
      <w:bookmarkEnd w:id="145"/>
    </w:p>
    <w:p w14:paraId="413BF3B2" w14:textId="77777777" w:rsidR="0062405B" w:rsidRPr="009615FD" w:rsidRDefault="0062405B" w:rsidP="00403373">
      <w:pPr>
        <w:rPr>
          <w:rFonts w:ascii="Book Antiqua" w:hAnsi="Book Antiqua"/>
          <w:b/>
        </w:rPr>
      </w:pPr>
      <w:r w:rsidRPr="009615FD">
        <w:rPr>
          <w:rFonts w:ascii="Book Antiqua" w:hAnsi="Book Antiqua"/>
          <w:b/>
          <w:highlight w:val="lightGray"/>
        </w:rPr>
        <w:t>功能介绍</w:t>
      </w:r>
    </w:p>
    <w:p w14:paraId="3400B993" w14:textId="57861B00" w:rsidR="0062405B" w:rsidRPr="009615FD" w:rsidRDefault="0062405B" w:rsidP="00403373">
      <w:pPr>
        <w:rPr>
          <w:rFonts w:ascii="Book Antiqua" w:hAnsi="Book Antiqua"/>
        </w:rPr>
      </w:pPr>
      <w:r w:rsidRPr="009615FD">
        <w:rPr>
          <w:rFonts w:ascii="Book Antiqua" w:hAnsi="Book Antiqua"/>
        </w:rPr>
        <w:tab/>
      </w:r>
      <w:r w:rsidRPr="009615FD">
        <w:rPr>
          <w:rFonts w:ascii="Book Antiqua" w:hAnsi="Book Antiqua"/>
        </w:rPr>
        <w:t>在审批流程配置页面，可以启用</w:t>
      </w:r>
      <w:r w:rsidRPr="009615FD">
        <w:rPr>
          <w:rFonts w:ascii="Book Antiqua" w:hAnsi="Book Antiqua"/>
        </w:rPr>
        <w:t>/</w:t>
      </w:r>
      <w:r w:rsidRPr="009615FD">
        <w:rPr>
          <w:rFonts w:ascii="Book Antiqua" w:hAnsi="Book Antiqua"/>
        </w:rPr>
        <w:t>停用特定的审批流程，可以将流程中的某个特定的环节绑定到一个或多个审批组上，使得特定审批组中的用户可以就该环节进行审批或者修改审批单的操作。</w:t>
      </w:r>
    </w:p>
    <w:p w14:paraId="1ADC01F0" w14:textId="77777777" w:rsidR="0062405B" w:rsidRPr="009615FD" w:rsidRDefault="0062405B" w:rsidP="00403373">
      <w:pPr>
        <w:rPr>
          <w:rFonts w:ascii="Book Antiqua" w:hAnsi="Book Antiqua"/>
        </w:rPr>
      </w:pPr>
    </w:p>
    <w:p w14:paraId="05431D3F" w14:textId="77777777" w:rsidR="0062405B" w:rsidRPr="009615FD" w:rsidRDefault="0062405B" w:rsidP="00403373">
      <w:pPr>
        <w:rPr>
          <w:rFonts w:ascii="Book Antiqua" w:hAnsi="Book Antiqua"/>
          <w:b/>
        </w:rPr>
      </w:pPr>
      <w:r w:rsidRPr="009615FD">
        <w:rPr>
          <w:rFonts w:ascii="Book Antiqua" w:hAnsi="Book Antiqua"/>
          <w:b/>
          <w:highlight w:val="lightGray"/>
        </w:rPr>
        <w:t>操作说明</w:t>
      </w:r>
    </w:p>
    <w:p w14:paraId="7AC5B12E" w14:textId="7D7C3E85" w:rsidR="0062405B" w:rsidRPr="009615FD" w:rsidRDefault="0062405B" w:rsidP="00403373">
      <w:pPr>
        <w:rPr>
          <w:rFonts w:ascii="Book Antiqua" w:hAnsi="Book Antiqua"/>
        </w:rPr>
      </w:pPr>
      <w:r w:rsidRPr="009615FD">
        <w:rPr>
          <w:rFonts w:ascii="Book Antiqua" w:hAnsi="Book Antiqua"/>
        </w:rPr>
        <w:t>在【审批管理】</w:t>
      </w:r>
      <w:r w:rsidRPr="009615FD">
        <w:rPr>
          <w:rFonts w:ascii="Book Antiqua" w:hAnsi="Book Antiqua"/>
        </w:rPr>
        <w:t>-</w:t>
      </w:r>
      <w:r w:rsidRPr="009615FD">
        <w:rPr>
          <w:rFonts w:ascii="Book Antiqua" w:hAnsi="Book Antiqua"/>
        </w:rPr>
        <w:t>【审批组配置】界面中，</w:t>
      </w:r>
      <w:r w:rsidR="00481A84" w:rsidRPr="009615FD">
        <w:rPr>
          <w:rFonts w:ascii="Book Antiqua" w:hAnsi="Book Antiqua"/>
        </w:rPr>
        <w:t>如图</w:t>
      </w:r>
      <w:r w:rsidR="00481A84" w:rsidRPr="009615FD">
        <w:rPr>
          <w:rFonts w:ascii="Book Antiqua" w:hAnsi="Book Antiqua"/>
        </w:rPr>
        <w:t>8-3-1</w:t>
      </w:r>
      <w:r w:rsidR="00481A84" w:rsidRPr="009615FD">
        <w:rPr>
          <w:rFonts w:ascii="Book Antiqua" w:hAnsi="Book Antiqua"/>
        </w:rPr>
        <w:t>所示，</w:t>
      </w:r>
      <w:r w:rsidRPr="009615FD">
        <w:rPr>
          <w:rFonts w:ascii="Book Antiqua" w:hAnsi="Book Antiqua"/>
        </w:rPr>
        <w:t>可</w:t>
      </w:r>
      <w:r w:rsidR="00481A84" w:rsidRPr="009615FD">
        <w:rPr>
          <w:rFonts w:ascii="Book Antiqua" w:hAnsi="Book Antiqua"/>
        </w:rPr>
        <w:t>流程的种类，进行各个节点审批组的配置，完成审批后，点击</w:t>
      </w:r>
      <w:r w:rsidR="00481A84" w:rsidRPr="009615FD">
        <w:rPr>
          <w:rFonts w:ascii="Book Antiqua" w:hAnsi="Book Antiqua"/>
          <w:bdr w:val="single" w:sz="4" w:space="0" w:color="auto"/>
          <w:shd w:val="pct15" w:color="auto" w:fill="FFFFFF"/>
        </w:rPr>
        <w:t>保存</w:t>
      </w:r>
      <w:r w:rsidR="00481A84" w:rsidRPr="009615FD">
        <w:rPr>
          <w:rFonts w:ascii="Book Antiqua" w:hAnsi="Book Antiqua"/>
        </w:rPr>
        <w:t>按钮，则可对该配置进行保存。</w:t>
      </w:r>
    </w:p>
    <w:p w14:paraId="7ADA6B66" w14:textId="028650B9" w:rsidR="00C62E8F" w:rsidRPr="009615FD" w:rsidRDefault="00481A84" w:rsidP="00EF75B6">
      <w:pPr>
        <w:rPr>
          <w:rFonts w:ascii="Book Antiqua" w:hAnsi="Book Antiqua"/>
        </w:rPr>
      </w:pPr>
      <w:r w:rsidRPr="009615FD">
        <w:rPr>
          <w:rFonts w:ascii="Book Antiqua" w:hAnsi="Book Antiqua"/>
          <w:noProof/>
        </w:rPr>
        <w:drawing>
          <wp:inline distT="0" distB="0" distL="0" distR="0" wp14:anchorId="3A8092FC" wp14:editId="07EA25B5">
            <wp:extent cx="5274310" cy="2431415"/>
            <wp:effectExtent l="0" t="0" r="254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31415"/>
                    </a:xfrm>
                    <a:prstGeom prst="rect">
                      <a:avLst/>
                    </a:prstGeom>
                  </pic:spPr>
                </pic:pic>
              </a:graphicData>
            </a:graphic>
          </wp:inline>
        </w:drawing>
      </w:r>
    </w:p>
    <w:p w14:paraId="5E5811D5" w14:textId="7B730748" w:rsidR="00481A84" w:rsidRPr="009615FD" w:rsidRDefault="00481A84" w:rsidP="00481A84">
      <w:pPr>
        <w:jc w:val="center"/>
        <w:rPr>
          <w:rFonts w:ascii="Book Antiqua" w:hAnsi="Book Antiqua"/>
        </w:rPr>
      </w:pPr>
      <w:r w:rsidRPr="009615FD">
        <w:rPr>
          <w:rFonts w:ascii="Book Antiqua" w:hAnsi="Book Antiqua"/>
        </w:rPr>
        <w:t>图</w:t>
      </w:r>
      <w:r w:rsidRPr="009615FD">
        <w:rPr>
          <w:rFonts w:ascii="Book Antiqua" w:hAnsi="Book Antiqua"/>
        </w:rPr>
        <w:t>8-3-1</w:t>
      </w:r>
    </w:p>
    <w:p w14:paraId="06EB5729" w14:textId="06FF092F" w:rsidR="00481A84" w:rsidRPr="009615FD" w:rsidRDefault="00481A84" w:rsidP="00481A84">
      <w:pPr>
        <w:rPr>
          <w:rFonts w:ascii="Book Antiqua" w:hAnsi="Book Antiqua"/>
        </w:rPr>
      </w:pPr>
      <w:r w:rsidRPr="009615FD">
        <w:rPr>
          <w:rFonts w:ascii="Book Antiqua" w:hAnsi="Book Antiqua"/>
        </w:rPr>
        <w:t>选择一个节点，例如图</w:t>
      </w:r>
      <w:r w:rsidRPr="009615FD">
        <w:rPr>
          <w:rFonts w:ascii="Book Antiqua" w:hAnsi="Book Antiqua"/>
        </w:rPr>
        <w:t>8-3-2</w:t>
      </w:r>
      <w:r w:rsidRPr="009615FD">
        <w:rPr>
          <w:rFonts w:ascii="Book Antiqua" w:hAnsi="Book Antiqua"/>
        </w:rPr>
        <w:t>所示项，针对该录入资金的流水</w:t>
      </w:r>
      <w:r w:rsidR="0043314C" w:rsidRPr="009615FD">
        <w:rPr>
          <w:rFonts w:ascii="Book Antiqua" w:hAnsi="Book Antiqua"/>
        </w:rPr>
        <w:t>节点，进行审批组的选择</w:t>
      </w:r>
      <w:r w:rsidR="0003646E" w:rsidRPr="009615FD">
        <w:rPr>
          <w:rFonts w:ascii="Book Antiqua" w:hAnsi="Book Antiqua"/>
        </w:rPr>
        <w:t>，选择完成后，之后该审批组的成员可以进行资金录入的操作，如下节点也遵循该操作。</w:t>
      </w:r>
    </w:p>
    <w:p w14:paraId="2D960E26" w14:textId="4240DDB1" w:rsidR="00481A84" w:rsidRPr="009615FD" w:rsidRDefault="00481A84" w:rsidP="00481A84">
      <w:pPr>
        <w:rPr>
          <w:rFonts w:ascii="Book Antiqua" w:hAnsi="Book Antiqua"/>
        </w:rPr>
      </w:pPr>
      <w:r w:rsidRPr="009615FD">
        <w:rPr>
          <w:rFonts w:ascii="Book Antiqua" w:hAnsi="Book Antiqua"/>
          <w:noProof/>
        </w:rPr>
        <w:lastRenderedPageBreak/>
        <w:drawing>
          <wp:inline distT="0" distB="0" distL="0" distR="0" wp14:anchorId="40FC05CA" wp14:editId="21504F69">
            <wp:extent cx="5274310" cy="303720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37205"/>
                    </a:xfrm>
                    <a:prstGeom prst="rect">
                      <a:avLst/>
                    </a:prstGeom>
                  </pic:spPr>
                </pic:pic>
              </a:graphicData>
            </a:graphic>
          </wp:inline>
        </w:drawing>
      </w:r>
    </w:p>
    <w:p w14:paraId="4D85AF49" w14:textId="47AC29A7" w:rsidR="00481A84" w:rsidRPr="009615FD" w:rsidRDefault="00481A84" w:rsidP="00481A84">
      <w:pPr>
        <w:jc w:val="center"/>
        <w:rPr>
          <w:rFonts w:ascii="Book Antiqua" w:hAnsi="Book Antiqua"/>
        </w:rPr>
      </w:pPr>
      <w:r w:rsidRPr="009615FD">
        <w:rPr>
          <w:rFonts w:ascii="Book Antiqua" w:hAnsi="Book Antiqua"/>
        </w:rPr>
        <w:t>图</w:t>
      </w:r>
      <w:r w:rsidRPr="009615FD">
        <w:rPr>
          <w:rFonts w:ascii="Book Antiqua" w:hAnsi="Book Antiqua"/>
        </w:rPr>
        <w:t xml:space="preserve"> 8-3-2</w:t>
      </w:r>
    </w:p>
    <w:p w14:paraId="32C6C9EE" w14:textId="06DDA2D4" w:rsidR="0003646E" w:rsidRPr="009615FD" w:rsidRDefault="002F096E" w:rsidP="0003646E">
      <w:pPr>
        <w:rPr>
          <w:rFonts w:ascii="Book Antiqua" w:hAnsi="Book Antiqua"/>
        </w:rPr>
      </w:pPr>
      <w:r w:rsidRPr="009615FD">
        <w:rPr>
          <w:rFonts w:ascii="Book Antiqua" w:hAnsi="Book Antiqua"/>
        </w:rPr>
        <w:t>在该界面中，还有两个全局控制的选项，如图</w:t>
      </w:r>
      <w:r w:rsidRPr="009615FD">
        <w:rPr>
          <w:rFonts w:ascii="Book Antiqua" w:hAnsi="Book Antiqua"/>
        </w:rPr>
        <w:t>8-3-3</w:t>
      </w:r>
      <w:r w:rsidRPr="009615FD">
        <w:rPr>
          <w:rFonts w:ascii="Book Antiqua" w:hAnsi="Book Antiqua"/>
        </w:rPr>
        <w:t>所示，其中</w:t>
      </w:r>
      <w:r w:rsidRPr="009615FD">
        <w:rPr>
          <w:rFonts w:ascii="Book Antiqua" w:hAnsi="Book Antiqua"/>
          <w:bdr w:val="single" w:sz="4" w:space="0" w:color="auto"/>
          <w:shd w:val="pct15" w:color="auto" w:fill="FFFFFF"/>
        </w:rPr>
        <w:t>启用流程</w:t>
      </w:r>
      <w:r w:rsidRPr="009615FD">
        <w:rPr>
          <w:rFonts w:ascii="Book Antiqua" w:hAnsi="Book Antiqua"/>
        </w:rPr>
        <w:t>开关控制该系统是否会启用该流程，</w:t>
      </w:r>
      <w:r w:rsidRPr="009615FD">
        <w:rPr>
          <w:rFonts w:ascii="Book Antiqua" w:hAnsi="Book Antiqua"/>
          <w:bdr w:val="single" w:sz="4" w:space="0" w:color="auto"/>
          <w:shd w:val="pct15" w:color="auto" w:fill="FFFFFF"/>
        </w:rPr>
        <w:t>不允许审批自己发起的审批单</w:t>
      </w:r>
      <w:r w:rsidRPr="009615FD">
        <w:rPr>
          <w:rFonts w:ascii="Book Antiqua" w:hAnsi="Book Antiqua"/>
        </w:rPr>
        <w:t>选项，</w:t>
      </w:r>
      <w:r w:rsidR="009F4C05" w:rsidRPr="009615FD">
        <w:rPr>
          <w:rFonts w:ascii="Book Antiqua" w:hAnsi="Book Antiqua"/>
        </w:rPr>
        <w:t>如该用户也在其余节点的审批组中，</w:t>
      </w:r>
      <w:r w:rsidRPr="009615FD">
        <w:rPr>
          <w:rFonts w:ascii="Book Antiqua" w:hAnsi="Book Antiqua"/>
        </w:rPr>
        <w:t>则会判定该用户发起的流程是否能够自己能完成之后的审批</w:t>
      </w:r>
      <w:r w:rsidR="000E075C" w:rsidRPr="009615FD">
        <w:rPr>
          <w:rFonts w:ascii="Book Antiqua" w:hAnsi="Book Antiqua"/>
        </w:rPr>
        <w:t>。</w:t>
      </w:r>
    </w:p>
    <w:p w14:paraId="196948AE" w14:textId="0EAEF754" w:rsidR="002F096E" w:rsidRPr="009615FD" w:rsidRDefault="002F096E" w:rsidP="0003646E">
      <w:pPr>
        <w:rPr>
          <w:rFonts w:ascii="Book Antiqua" w:hAnsi="Book Antiqua"/>
        </w:rPr>
      </w:pPr>
      <w:r w:rsidRPr="009615FD">
        <w:rPr>
          <w:rFonts w:ascii="Book Antiqua" w:hAnsi="Book Antiqua"/>
          <w:noProof/>
        </w:rPr>
        <w:drawing>
          <wp:inline distT="0" distB="0" distL="0" distR="0" wp14:anchorId="75874742" wp14:editId="581A48B4">
            <wp:extent cx="5274310" cy="258064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80640"/>
                    </a:xfrm>
                    <a:prstGeom prst="rect">
                      <a:avLst/>
                    </a:prstGeom>
                  </pic:spPr>
                </pic:pic>
              </a:graphicData>
            </a:graphic>
          </wp:inline>
        </w:drawing>
      </w:r>
    </w:p>
    <w:p w14:paraId="6953042A" w14:textId="397151AD" w:rsidR="002F096E" w:rsidRPr="009615FD" w:rsidRDefault="002F096E" w:rsidP="00403373">
      <w:pPr>
        <w:jc w:val="center"/>
        <w:rPr>
          <w:rFonts w:ascii="Book Antiqua" w:hAnsi="Book Antiqua"/>
        </w:rPr>
      </w:pPr>
      <w:r w:rsidRPr="009615FD">
        <w:rPr>
          <w:rFonts w:ascii="Book Antiqua" w:hAnsi="Book Antiqua"/>
        </w:rPr>
        <w:t>图</w:t>
      </w:r>
      <w:r w:rsidRPr="009615FD">
        <w:rPr>
          <w:rFonts w:ascii="Book Antiqua" w:hAnsi="Book Antiqua"/>
        </w:rPr>
        <w:t xml:space="preserve"> 8-3-3</w:t>
      </w:r>
    </w:p>
    <w:p w14:paraId="2AEB4AD1" w14:textId="3A28B7F8" w:rsidR="00C62E8F" w:rsidRPr="009615FD" w:rsidRDefault="00C56C6E" w:rsidP="00C62E8F">
      <w:pPr>
        <w:pStyle w:val="1"/>
        <w:numPr>
          <w:ilvl w:val="0"/>
          <w:numId w:val="7"/>
        </w:numPr>
        <w:rPr>
          <w:rFonts w:ascii="Book Antiqua" w:hAnsi="Book Antiqua"/>
        </w:rPr>
      </w:pPr>
      <w:bookmarkStart w:id="146" w:name="_Toc8158174"/>
      <w:r w:rsidRPr="009615FD">
        <w:rPr>
          <w:rFonts w:ascii="Book Antiqua" w:hAnsi="Book Antiqua"/>
        </w:rPr>
        <w:lastRenderedPageBreak/>
        <w:t>希腊值字母解释</w:t>
      </w:r>
      <w:r w:rsidR="00C62E8F" w:rsidRPr="009615FD">
        <w:rPr>
          <w:rFonts w:ascii="Book Antiqua" w:hAnsi="Book Antiqua"/>
        </w:rPr>
        <w:t>解释</w:t>
      </w:r>
      <w:bookmarkEnd w:id="146"/>
    </w:p>
    <w:p w14:paraId="765AFC29" w14:textId="77777777" w:rsidR="001A6945" w:rsidRPr="009615FD" w:rsidRDefault="001A6945" w:rsidP="00403373">
      <w:pPr>
        <w:pStyle w:val="3"/>
        <w:rPr>
          <w:rFonts w:ascii="Book Antiqua" w:hAnsi="Book Antiqua"/>
        </w:rPr>
      </w:pPr>
      <w:bookmarkStart w:id="147" w:name="_Toc8158175"/>
      <w:r w:rsidRPr="009615FD">
        <w:rPr>
          <w:rFonts w:ascii="Book Antiqua" w:hAnsi="Book Antiqua"/>
        </w:rPr>
        <w:t>希腊字母计算逻辑</w:t>
      </w:r>
      <w:bookmarkEnd w:id="147"/>
    </w:p>
    <w:p w14:paraId="1B88AE41" w14:textId="77777777" w:rsidR="001A6945" w:rsidRPr="009615FD" w:rsidRDefault="001A6945" w:rsidP="001A6945">
      <w:pPr>
        <w:rPr>
          <w:rFonts w:ascii="Book Antiqua" w:hAnsi="Book Antiqua"/>
        </w:rPr>
      </w:pPr>
      <w:r w:rsidRPr="009615FD">
        <w:rPr>
          <w:rFonts w:ascii="Book Antiqua" w:hAnsi="Book Antiqua"/>
        </w:rPr>
        <w:t>目前</w:t>
      </w:r>
      <w:r w:rsidRPr="009615FD">
        <w:rPr>
          <w:rFonts w:ascii="Book Antiqua" w:hAnsi="Book Antiqua"/>
        </w:rPr>
        <w:t>Black Scholes</w:t>
      </w:r>
      <w:r w:rsidRPr="009615FD">
        <w:rPr>
          <w:rStyle w:val="afa"/>
          <w:rFonts w:ascii="Book Antiqua" w:hAnsi="Book Antiqua"/>
        </w:rPr>
        <w:footnoteReference w:id="1"/>
      </w:r>
      <w:r w:rsidRPr="009615FD">
        <w:rPr>
          <w:rFonts w:ascii="Book Antiqua" w:hAnsi="Book Antiqua"/>
        </w:rPr>
        <w:t>模型的希腊字母计算逻辑为相应解析解公式（下例为</w:t>
      </w:r>
      <w:r w:rsidRPr="009615FD">
        <w:rPr>
          <w:rFonts w:ascii="Book Antiqua" w:hAnsi="Book Antiqua"/>
        </w:rPr>
        <w:t>Black</w:t>
      </w:r>
      <w:r w:rsidRPr="009615FD">
        <w:rPr>
          <w:rFonts w:ascii="Book Antiqua" w:hAnsi="Book Antiqua"/>
        </w:rPr>
        <w:t>模型希腊字母计算逻辑）：</w:t>
      </w:r>
    </w:p>
    <w:p w14:paraId="6591A2BE"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S</w:t>
      </w:r>
      <w:r w:rsidRPr="009615FD">
        <w:rPr>
          <w:rFonts w:ascii="Book Antiqua" w:hAnsi="Book Antiqua"/>
        </w:rPr>
        <w:t>：当前基础合约价格水平</w:t>
      </w:r>
    </w:p>
    <w:p w14:paraId="1F1D3688"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K</w:t>
      </w:r>
      <w:r w:rsidRPr="009615FD">
        <w:rPr>
          <w:rFonts w:ascii="Book Antiqua" w:hAnsi="Book Antiqua"/>
        </w:rPr>
        <w:t>：期权行权价格水平</w:t>
      </w:r>
    </w:p>
    <w:p w14:paraId="3EC1BB46"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r</w:t>
      </w:r>
      <w:r w:rsidRPr="009615FD">
        <w:rPr>
          <w:rFonts w:ascii="Book Antiqua" w:hAnsi="Book Antiqua"/>
        </w:rPr>
        <w:t>：连续复利假设下的无风险利率</w:t>
      </w:r>
      <w:r w:rsidRPr="009615FD">
        <w:rPr>
          <w:rStyle w:val="afa"/>
          <w:rFonts w:ascii="Book Antiqua" w:hAnsi="Book Antiqua"/>
        </w:rPr>
        <w:footnoteReference w:id="2"/>
      </w:r>
    </w:p>
    <w:p w14:paraId="293A4B4A"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t</w:t>
      </w:r>
      <w:r w:rsidRPr="009615FD">
        <w:rPr>
          <w:rFonts w:ascii="Book Antiqua" w:hAnsi="Book Antiqua"/>
        </w:rPr>
        <w:t>：当前时间</w:t>
      </w:r>
    </w:p>
    <w:p w14:paraId="3C672E13"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T</w:t>
      </w:r>
      <w:r w:rsidRPr="009615FD">
        <w:rPr>
          <w:rFonts w:ascii="Book Antiqua" w:hAnsi="Book Antiqua"/>
        </w:rPr>
        <w:t>：到期时间</w:t>
      </w:r>
    </w:p>
    <w:p w14:paraId="5D5F60B9" w14:textId="77777777" w:rsidR="001A6945" w:rsidRPr="009615FD" w:rsidRDefault="001A6945" w:rsidP="001A6945">
      <w:pPr>
        <w:pStyle w:val="af"/>
        <w:numPr>
          <w:ilvl w:val="0"/>
          <w:numId w:val="32"/>
        </w:numPr>
        <w:spacing w:line="360" w:lineRule="auto"/>
        <w:ind w:firstLineChars="0"/>
        <w:rPr>
          <w:rFonts w:ascii="Book Antiqua" w:hAnsi="Book Antiqua"/>
        </w:rPr>
      </w:pPr>
      <m:oMath>
        <m:r>
          <w:rPr>
            <w:rFonts w:ascii="Cambria Math" w:hAnsi="Cambria Math"/>
          </w:rPr>
          <m:t>σ</m:t>
        </m:r>
      </m:oMath>
      <w:r w:rsidRPr="009615FD">
        <w:rPr>
          <w:rFonts w:ascii="Book Antiqua" w:hAnsi="Book Antiqua"/>
        </w:rPr>
        <w:t>：隐含波动率</w:t>
      </w:r>
    </w:p>
    <w:p w14:paraId="2F0E8089"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option contract multiplier</w:t>
      </w:r>
      <w:r w:rsidRPr="009615FD">
        <w:rPr>
          <w:rFonts w:ascii="Book Antiqua" w:hAnsi="Book Antiqua"/>
        </w:rPr>
        <w:t>：期权合约乘数，</w:t>
      </w:r>
      <w:r w:rsidRPr="009615FD">
        <w:rPr>
          <w:rFonts w:ascii="Book Antiqua" w:hAnsi="Book Antiqua"/>
        </w:rPr>
        <w:t>50ETF</w:t>
      </w:r>
      <w:r w:rsidRPr="009615FD">
        <w:rPr>
          <w:rFonts w:ascii="Book Antiqua" w:hAnsi="Book Antiqua"/>
        </w:rPr>
        <w:t>期权一般为</w:t>
      </w:r>
      <w:r w:rsidRPr="009615FD">
        <w:rPr>
          <w:rFonts w:ascii="Book Antiqua" w:hAnsi="Book Antiqua"/>
        </w:rPr>
        <w:t>10000.</w:t>
      </w:r>
      <w:r w:rsidRPr="009615FD">
        <w:rPr>
          <w:rFonts w:ascii="Book Antiqua" w:hAnsi="Book Antiqua"/>
        </w:rPr>
        <w:t>需要从期权静态数据中进行确认</w:t>
      </w:r>
    </w:p>
    <w:p w14:paraId="5A65CDC0"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target contract multiplier</w:t>
      </w:r>
      <w:r w:rsidRPr="009615FD">
        <w:rPr>
          <w:rFonts w:ascii="Book Antiqua" w:hAnsi="Book Antiqua"/>
        </w:rPr>
        <w:t>：目标合约价格乘数。如果目标合约为沪深</w:t>
      </w:r>
      <w:r w:rsidRPr="009615FD">
        <w:rPr>
          <w:rFonts w:ascii="Book Antiqua" w:hAnsi="Book Antiqua"/>
        </w:rPr>
        <w:t>300</w:t>
      </w:r>
      <w:r w:rsidRPr="009615FD">
        <w:rPr>
          <w:rFonts w:ascii="Book Antiqua" w:hAnsi="Book Antiqua"/>
        </w:rPr>
        <w:t>股指期货，则该值为</w:t>
      </w:r>
      <w:r w:rsidRPr="009615FD">
        <w:rPr>
          <w:rFonts w:ascii="Book Antiqua" w:hAnsi="Book Antiqua"/>
        </w:rPr>
        <w:t>300</w:t>
      </w:r>
    </w:p>
    <w:p w14:paraId="0E93319E" w14:textId="77777777" w:rsidR="001A6945" w:rsidRPr="009615FD" w:rsidRDefault="001A6945" w:rsidP="001A6945">
      <w:pPr>
        <w:pStyle w:val="af"/>
        <w:numPr>
          <w:ilvl w:val="0"/>
          <w:numId w:val="32"/>
        </w:numPr>
        <w:spacing w:line="360" w:lineRule="auto"/>
        <w:ind w:firstLineChars="0"/>
        <w:rPr>
          <w:rFonts w:ascii="Book Antiqua" w:hAnsi="Book Antiqua"/>
        </w:rPr>
      </w:pPr>
      <w:r w:rsidRPr="009615FD">
        <w:rPr>
          <w:rFonts w:ascii="Book Antiqua" w:hAnsi="Book Antiqua"/>
          <w:i/>
        </w:rPr>
        <w:t>conversion factor</w:t>
      </w:r>
      <w:r w:rsidRPr="009615FD">
        <w:rPr>
          <w:rFonts w:ascii="Book Antiqua" w:hAnsi="Book Antiqua"/>
        </w:rPr>
        <w:t>：基础合约价格水平与标的合约的转换系数</w:t>
      </w:r>
    </w:p>
    <w:p w14:paraId="47267903" w14:textId="77777777" w:rsidR="001A6945" w:rsidRPr="009615FD" w:rsidRDefault="001A6945" w:rsidP="00403373">
      <w:pPr>
        <w:rPr>
          <w:rFonts w:ascii="Book Antiqua" w:hAnsi="Book Antiqua"/>
        </w:rPr>
      </w:pPr>
    </w:p>
    <w:tbl>
      <w:tblPr>
        <w:tblW w:w="8600" w:type="dxa"/>
        <w:tblLook w:val="04A0" w:firstRow="1" w:lastRow="0" w:firstColumn="1" w:lastColumn="0" w:noHBand="0" w:noVBand="1"/>
      </w:tblPr>
      <w:tblGrid>
        <w:gridCol w:w="1080"/>
        <w:gridCol w:w="2320"/>
        <w:gridCol w:w="5200"/>
      </w:tblGrid>
      <w:tr w:rsidR="00C56C6E" w:rsidRPr="009615FD" w14:paraId="09F3DDD1" w14:textId="77777777" w:rsidTr="00C56C6E">
        <w:trPr>
          <w:trHeight w:val="285"/>
        </w:trPr>
        <w:tc>
          <w:tcPr>
            <w:tcW w:w="10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985BC31" w14:textId="77777777" w:rsidR="00C56C6E" w:rsidRPr="009615FD" w:rsidRDefault="00C56C6E" w:rsidP="00C56C6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序号</w:t>
            </w:r>
          </w:p>
        </w:tc>
        <w:tc>
          <w:tcPr>
            <w:tcW w:w="2320" w:type="dxa"/>
            <w:tcBorders>
              <w:top w:val="single" w:sz="4" w:space="0" w:color="auto"/>
              <w:left w:val="nil"/>
              <w:bottom w:val="single" w:sz="4" w:space="0" w:color="auto"/>
              <w:right w:val="single" w:sz="4" w:space="0" w:color="auto"/>
            </w:tcBorders>
            <w:shd w:val="clear" w:color="000000" w:fill="BFBFBF"/>
            <w:noWrap/>
            <w:vAlign w:val="bottom"/>
            <w:hideMark/>
          </w:tcPr>
          <w:p w14:paraId="7A919C5B" w14:textId="77777777" w:rsidR="00C56C6E" w:rsidRPr="009615FD" w:rsidRDefault="00C56C6E" w:rsidP="00C56C6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希腊值字母</w:t>
            </w:r>
          </w:p>
        </w:tc>
        <w:tc>
          <w:tcPr>
            <w:tcW w:w="5200" w:type="dxa"/>
            <w:tcBorders>
              <w:top w:val="single" w:sz="4" w:space="0" w:color="auto"/>
              <w:left w:val="nil"/>
              <w:bottom w:val="single" w:sz="4" w:space="0" w:color="auto"/>
              <w:right w:val="single" w:sz="4" w:space="0" w:color="auto"/>
            </w:tcBorders>
            <w:shd w:val="clear" w:color="000000" w:fill="BFBFBF"/>
            <w:vAlign w:val="bottom"/>
            <w:hideMark/>
          </w:tcPr>
          <w:p w14:paraId="3F28593A" w14:textId="77777777" w:rsidR="00C56C6E" w:rsidRPr="009615FD" w:rsidRDefault="00C56C6E" w:rsidP="00C56C6E">
            <w:pPr>
              <w:widowControl/>
              <w:jc w:val="left"/>
              <w:rPr>
                <w:rFonts w:ascii="Book Antiqua" w:eastAsia="DengXian" w:hAnsi="Book Antiqua" w:cs="宋体"/>
                <w:b/>
                <w:bCs/>
                <w:color w:val="000000"/>
                <w:kern w:val="0"/>
                <w:sz w:val="22"/>
              </w:rPr>
            </w:pPr>
            <w:r w:rsidRPr="009615FD">
              <w:rPr>
                <w:rFonts w:ascii="Book Antiqua" w:eastAsia="DengXian" w:hAnsi="Book Antiqua" w:cs="宋体"/>
                <w:b/>
                <w:bCs/>
                <w:color w:val="000000"/>
                <w:kern w:val="0"/>
                <w:sz w:val="22"/>
              </w:rPr>
              <w:t>希腊值字母解释</w:t>
            </w:r>
          </w:p>
        </w:tc>
      </w:tr>
      <w:tr w:rsidR="00C56C6E" w:rsidRPr="009615FD" w14:paraId="6F902C75" w14:textId="77777777" w:rsidTr="00C56C6E">
        <w:trPr>
          <w:trHeight w:val="171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6B9142EF" w14:textId="77777777" w:rsidR="00C56C6E" w:rsidRPr="009615FD" w:rsidRDefault="00C56C6E" w:rsidP="00C56C6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1</w:t>
            </w:r>
          </w:p>
        </w:tc>
        <w:tc>
          <w:tcPr>
            <w:tcW w:w="2320" w:type="dxa"/>
            <w:tcBorders>
              <w:top w:val="nil"/>
              <w:left w:val="nil"/>
              <w:bottom w:val="single" w:sz="4" w:space="0" w:color="auto"/>
              <w:right w:val="single" w:sz="4" w:space="0" w:color="auto"/>
            </w:tcBorders>
            <w:shd w:val="clear" w:color="auto" w:fill="auto"/>
            <w:noWrap/>
            <w:vAlign w:val="bottom"/>
            <w:hideMark/>
          </w:tcPr>
          <w:p w14:paraId="3EC1CAE1"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p>
        </w:tc>
        <w:tc>
          <w:tcPr>
            <w:tcW w:w="5200" w:type="dxa"/>
            <w:tcBorders>
              <w:top w:val="nil"/>
              <w:left w:val="nil"/>
              <w:bottom w:val="single" w:sz="4" w:space="0" w:color="auto"/>
              <w:right w:val="single" w:sz="4" w:space="0" w:color="auto"/>
            </w:tcBorders>
            <w:shd w:val="clear" w:color="auto" w:fill="auto"/>
            <w:vAlign w:val="bottom"/>
            <w:hideMark/>
          </w:tcPr>
          <w:p w14:paraId="2B90DD8D"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代表基础价格水平变动</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货币单位（举例来说，针对</w:t>
            </w:r>
            <w:r w:rsidRPr="009615FD">
              <w:rPr>
                <w:rFonts w:ascii="Book Antiqua" w:eastAsia="DengXian" w:hAnsi="Book Antiqua" w:cs="宋体"/>
                <w:color w:val="000000"/>
                <w:kern w:val="0"/>
                <w:sz w:val="22"/>
              </w:rPr>
              <w:t>IF</w:t>
            </w:r>
            <w:r w:rsidRPr="009615FD">
              <w:rPr>
                <w:rFonts w:ascii="Book Antiqua" w:eastAsia="DengXian" w:hAnsi="Book Antiqua" w:cs="宋体"/>
                <w:color w:val="000000"/>
                <w:kern w:val="0"/>
                <w:sz w:val="22"/>
              </w:rPr>
              <w:t>期货的话，代表期货价值变动</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元，也就是</w:t>
            </w:r>
            <w:r w:rsidRPr="009615FD">
              <w:rPr>
                <w:rFonts w:ascii="Book Antiqua" w:eastAsia="DengXian" w:hAnsi="Book Antiqua" w:cs="宋体"/>
                <w:color w:val="000000"/>
                <w:kern w:val="0"/>
                <w:sz w:val="22"/>
              </w:rPr>
              <w:t>1/300</w:t>
            </w:r>
            <w:r w:rsidRPr="009615FD">
              <w:rPr>
                <w:rFonts w:ascii="Book Antiqua" w:eastAsia="DengXian" w:hAnsi="Book Antiqua" w:cs="宋体"/>
                <w:color w:val="000000"/>
                <w:kern w:val="0"/>
                <w:sz w:val="22"/>
              </w:rPr>
              <w:t>点），期权合约价值变动多少货币单位</w:t>
            </w:r>
            <w:r w:rsidRPr="009615FD">
              <w:rPr>
                <w:rFonts w:ascii="Book Antiqua" w:eastAsia="DengXian" w:hAnsi="Book Antiqua" w:cs="宋体"/>
                <w:color w:val="000000"/>
                <w:kern w:val="0"/>
                <w:sz w:val="22"/>
              </w:rPr>
              <w:br/>
              <w:t xml:space="preserve">delta=N(d_1)×(option contract multiplier )/(target contract </w:t>
            </w:r>
            <w:proofErr w:type="spellStart"/>
            <w:r w:rsidRPr="009615FD">
              <w:rPr>
                <w:rFonts w:ascii="Book Antiqua" w:eastAsia="DengXian" w:hAnsi="Book Antiqua" w:cs="宋体"/>
                <w:color w:val="000000"/>
                <w:kern w:val="0"/>
                <w:sz w:val="22"/>
              </w:rPr>
              <w:t>multiplier×conversion</w:t>
            </w:r>
            <w:proofErr w:type="spellEnd"/>
            <w:r w:rsidRPr="009615FD">
              <w:rPr>
                <w:rFonts w:ascii="Book Antiqua" w:eastAsia="DengXian" w:hAnsi="Book Antiqua" w:cs="宋体"/>
                <w:color w:val="000000"/>
                <w:kern w:val="0"/>
                <w:sz w:val="22"/>
              </w:rPr>
              <w:t xml:space="preserve"> factor)</w:t>
            </w:r>
          </w:p>
        </w:tc>
      </w:tr>
      <w:tr w:rsidR="00C56C6E" w:rsidRPr="009615FD" w14:paraId="10DBB86C" w14:textId="77777777" w:rsidTr="00C56C6E">
        <w:trPr>
          <w:trHeight w:val="1710"/>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906743A" w14:textId="77777777" w:rsidR="00C56C6E" w:rsidRPr="009615FD" w:rsidRDefault="00C56C6E" w:rsidP="00C56C6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2</w:t>
            </w:r>
          </w:p>
        </w:tc>
        <w:tc>
          <w:tcPr>
            <w:tcW w:w="2320" w:type="dxa"/>
            <w:tcBorders>
              <w:top w:val="nil"/>
              <w:left w:val="nil"/>
              <w:bottom w:val="single" w:sz="4" w:space="0" w:color="auto"/>
              <w:right w:val="single" w:sz="4" w:space="0" w:color="auto"/>
            </w:tcBorders>
            <w:shd w:val="clear" w:color="auto" w:fill="auto"/>
            <w:noWrap/>
            <w:vAlign w:val="bottom"/>
            <w:hideMark/>
          </w:tcPr>
          <w:p w14:paraId="57A581F4"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p>
        </w:tc>
        <w:tc>
          <w:tcPr>
            <w:tcW w:w="5200" w:type="dxa"/>
            <w:tcBorders>
              <w:top w:val="nil"/>
              <w:left w:val="nil"/>
              <w:bottom w:val="single" w:sz="4" w:space="0" w:color="auto"/>
              <w:right w:val="single" w:sz="4" w:space="0" w:color="auto"/>
            </w:tcBorders>
            <w:shd w:val="clear" w:color="auto" w:fill="auto"/>
            <w:vAlign w:val="bottom"/>
            <w:hideMark/>
          </w:tcPr>
          <w:p w14:paraId="03773FEA"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Gamma</w:t>
            </w:r>
            <w:r w:rsidRPr="009615FD">
              <w:rPr>
                <w:rFonts w:ascii="Book Antiqua" w:eastAsia="DengXian" w:hAnsi="Book Antiqua" w:cs="宋体"/>
                <w:color w:val="000000"/>
                <w:kern w:val="0"/>
                <w:sz w:val="22"/>
              </w:rPr>
              <w:t>代表基础价格水平变动</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个百分点，上方的</w:t>
            </w:r>
            <w:r w:rsidRPr="009615FD">
              <w:rPr>
                <w:rFonts w:ascii="Book Antiqua" w:eastAsia="DengXian" w:hAnsi="Book Antiqua" w:cs="宋体"/>
                <w:color w:val="000000"/>
                <w:kern w:val="0"/>
                <w:sz w:val="22"/>
              </w:rPr>
              <w:t>delta</w:t>
            </w:r>
            <w:r w:rsidRPr="009615FD">
              <w:rPr>
                <w:rFonts w:ascii="Book Antiqua" w:eastAsia="DengXian" w:hAnsi="Book Antiqua" w:cs="宋体"/>
                <w:color w:val="000000"/>
                <w:kern w:val="0"/>
                <w:sz w:val="22"/>
              </w:rPr>
              <w:t>值变动多少</w:t>
            </w:r>
            <w:r w:rsidRPr="009615FD">
              <w:rPr>
                <w:rFonts w:ascii="Book Antiqua" w:eastAsia="DengXian" w:hAnsi="Book Antiqua" w:cs="宋体"/>
                <w:color w:val="000000"/>
                <w:kern w:val="0"/>
                <w:sz w:val="22"/>
              </w:rPr>
              <w:br/>
              <w:t>gamma=(N^' (d_1 ))/(</w:t>
            </w:r>
            <w:proofErr w:type="spellStart"/>
            <w:r w:rsidRPr="009615FD">
              <w:rPr>
                <w:rFonts w:ascii="Book Antiqua" w:eastAsia="DengXian" w:hAnsi="Book Antiqua" w:cs="宋体"/>
                <w:color w:val="000000"/>
                <w:kern w:val="0"/>
                <w:sz w:val="22"/>
              </w:rPr>
              <w:t>Sσ</w:t>
            </w:r>
            <w:proofErr w:type="spellEnd"/>
            <w:r w:rsidRPr="009615FD">
              <w:rPr>
                <w:rFonts w:ascii="Book Antiqua" w:eastAsia="DengXian" w:hAnsi="Book Antiqua" w:cs="宋体"/>
                <w:color w:val="000000"/>
                <w:kern w:val="0"/>
                <w:sz w:val="22"/>
              </w:rPr>
              <w:t xml:space="preserve">√(T-t))×(option contract </w:t>
            </w:r>
            <w:proofErr w:type="spellStart"/>
            <w:r w:rsidRPr="009615FD">
              <w:rPr>
                <w:rFonts w:ascii="Book Antiqua" w:eastAsia="DengXian" w:hAnsi="Book Antiqua" w:cs="宋体"/>
                <w:color w:val="000000"/>
                <w:kern w:val="0"/>
                <w:sz w:val="22"/>
              </w:rPr>
              <w:t>multiplier×S</w:t>
            </w:r>
            <w:proofErr w:type="spellEnd"/>
            <w:r w:rsidRPr="009615FD">
              <w:rPr>
                <w:rFonts w:ascii="Book Antiqua" w:eastAsia="DengXian" w:hAnsi="Book Antiqua" w:cs="宋体"/>
                <w:color w:val="000000"/>
                <w:kern w:val="0"/>
                <w:sz w:val="22"/>
              </w:rPr>
              <w:t xml:space="preserve">)/(target contract </w:t>
            </w:r>
            <w:proofErr w:type="spellStart"/>
            <w:r w:rsidRPr="009615FD">
              <w:rPr>
                <w:rFonts w:ascii="Book Antiqua" w:eastAsia="DengXian" w:hAnsi="Book Antiqua" w:cs="宋体"/>
                <w:color w:val="000000"/>
                <w:kern w:val="0"/>
                <w:sz w:val="22"/>
              </w:rPr>
              <w:t>multiplier×conversion</w:t>
            </w:r>
            <w:proofErr w:type="spellEnd"/>
            <w:r w:rsidRPr="009615FD">
              <w:rPr>
                <w:rFonts w:ascii="Book Antiqua" w:eastAsia="DengXian" w:hAnsi="Book Antiqua" w:cs="宋体"/>
                <w:color w:val="000000"/>
                <w:kern w:val="0"/>
                <w:sz w:val="22"/>
              </w:rPr>
              <w:t xml:space="preserve"> factor×100)</w:t>
            </w:r>
          </w:p>
        </w:tc>
      </w:tr>
      <w:tr w:rsidR="00C56C6E" w:rsidRPr="009615FD" w14:paraId="6B891079" w14:textId="77777777" w:rsidTr="00C56C6E">
        <w:trPr>
          <w:trHeight w:val="142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583EB47D" w14:textId="77777777" w:rsidR="00C56C6E" w:rsidRPr="009615FD" w:rsidRDefault="00C56C6E" w:rsidP="00C56C6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lastRenderedPageBreak/>
              <w:t>3</w:t>
            </w:r>
          </w:p>
        </w:tc>
        <w:tc>
          <w:tcPr>
            <w:tcW w:w="2320" w:type="dxa"/>
            <w:tcBorders>
              <w:top w:val="nil"/>
              <w:left w:val="nil"/>
              <w:bottom w:val="single" w:sz="4" w:space="0" w:color="auto"/>
              <w:right w:val="single" w:sz="4" w:space="0" w:color="auto"/>
            </w:tcBorders>
            <w:shd w:val="clear" w:color="auto" w:fill="auto"/>
            <w:noWrap/>
            <w:vAlign w:val="bottom"/>
            <w:hideMark/>
          </w:tcPr>
          <w:p w14:paraId="789F1485" w14:textId="77777777" w:rsidR="00C56C6E" w:rsidRPr="009615FD" w:rsidRDefault="00C56C6E" w:rsidP="00C56C6E">
            <w:pPr>
              <w:widowControl/>
              <w:jc w:val="left"/>
              <w:rPr>
                <w:rFonts w:ascii="Book Antiqua" w:eastAsia="DengXian" w:hAnsi="Book Antiqua" w:cs="宋体"/>
                <w:color w:val="000000"/>
                <w:kern w:val="0"/>
                <w:sz w:val="22"/>
              </w:rPr>
            </w:pPr>
            <w:proofErr w:type="spellStart"/>
            <w:r w:rsidRPr="009615FD">
              <w:rPr>
                <w:rFonts w:ascii="Book Antiqua" w:eastAsia="DengXian" w:hAnsi="Book Antiqua" w:cs="宋体"/>
                <w:color w:val="000000"/>
                <w:kern w:val="0"/>
                <w:sz w:val="22"/>
              </w:rPr>
              <w:t>vega</w:t>
            </w:r>
            <w:proofErr w:type="spellEnd"/>
          </w:p>
        </w:tc>
        <w:tc>
          <w:tcPr>
            <w:tcW w:w="5200" w:type="dxa"/>
            <w:tcBorders>
              <w:top w:val="nil"/>
              <w:left w:val="nil"/>
              <w:bottom w:val="single" w:sz="4" w:space="0" w:color="auto"/>
              <w:right w:val="single" w:sz="4" w:space="0" w:color="auto"/>
            </w:tcBorders>
            <w:shd w:val="clear" w:color="auto" w:fill="auto"/>
            <w:vAlign w:val="bottom"/>
            <w:hideMark/>
          </w:tcPr>
          <w:p w14:paraId="09E32EDA"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Vega</w:t>
            </w:r>
            <w:r w:rsidRPr="009615FD">
              <w:rPr>
                <w:rFonts w:ascii="Book Antiqua" w:eastAsia="DengXian" w:hAnsi="Book Antiqua" w:cs="宋体"/>
                <w:color w:val="000000"/>
                <w:kern w:val="0"/>
                <w:sz w:val="22"/>
              </w:rPr>
              <w:t>代表隐含波动率每变动</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个百分点，期权合约货币价格变动值</w:t>
            </w:r>
            <w:r w:rsidRPr="009615FD">
              <w:rPr>
                <w:rFonts w:ascii="Book Antiqua" w:eastAsia="DengXian" w:hAnsi="Book Antiqua" w:cs="宋体"/>
                <w:color w:val="000000"/>
                <w:kern w:val="0"/>
                <w:sz w:val="22"/>
              </w:rPr>
              <w:br/>
            </w:r>
            <w:proofErr w:type="spellStart"/>
            <w:r w:rsidRPr="009615FD">
              <w:rPr>
                <w:rFonts w:ascii="Book Antiqua" w:eastAsia="DengXian" w:hAnsi="Book Antiqua" w:cs="宋体"/>
                <w:color w:val="000000"/>
                <w:kern w:val="0"/>
                <w:sz w:val="22"/>
              </w:rPr>
              <w:t>vega</w:t>
            </w:r>
            <w:proofErr w:type="spellEnd"/>
            <w:r w:rsidRPr="009615FD">
              <w:rPr>
                <w:rFonts w:ascii="Book Antiqua" w:eastAsia="DengXian" w:hAnsi="Book Antiqua" w:cs="宋体"/>
                <w:color w:val="000000"/>
                <w:kern w:val="0"/>
                <w:sz w:val="22"/>
              </w:rPr>
              <w:t>=SN^' (d_1)√(T-t)×(option contract multiplier )/100</w:t>
            </w:r>
          </w:p>
        </w:tc>
      </w:tr>
      <w:tr w:rsidR="00C56C6E" w:rsidRPr="009615FD" w14:paraId="076D1A3E" w14:textId="77777777" w:rsidTr="00C56C6E">
        <w:trPr>
          <w:trHeight w:val="142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0449E367" w14:textId="77777777" w:rsidR="00C56C6E" w:rsidRPr="009615FD" w:rsidRDefault="00C56C6E" w:rsidP="00C56C6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4</w:t>
            </w:r>
          </w:p>
        </w:tc>
        <w:tc>
          <w:tcPr>
            <w:tcW w:w="2320" w:type="dxa"/>
            <w:tcBorders>
              <w:top w:val="nil"/>
              <w:left w:val="nil"/>
              <w:bottom w:val="single" w:sz="4" w:space="0" w:color="auto"/>
              <w:right w:val="single" w:sz="4" w:space="0" w:color="auto"/>
            </w:tcBorders>
            <w:shd w:val="clear" w:color="auto" w:fill="auto"/>
            <w:noWrap/>
            <w:vAlign w:val="bottom"/>
            <w:hideMark/>
          </w:tcPr>
          <w:p w14:paraId="21A59A32"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p>
        </w:tc>
        <w:tc>
          <w:tcPr>
            <w:tcW w:w="5200" w:type="dxa"/>
            <w:tcBorders>
              <w:top w:val="nil"/>
              <w:left w:val="nil"/>
              <w:bottom w:val="single" w:sz="4" w:space="0" w:color="auto"/>
              <w:right w:val="single" w:sz="4" w:space="0" w:color="auto"/>
            </w:tcBorders>
            <w:shd w:val="clear" w:color="auto" w:fill="auto"/>
            <w:vAlign w:val="bottom"/>
            <w:hideMark/>
          </w:tcPr>
          <w:p w14:paraId="69193758"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Theta</w:t>
            </w:r>
            <w:r w:rsidRPr="009615FD">
              <w:rPr>
                <w:rFonts w:ascii="Book Antiqua" w:eastAsia="DengXian" w:hAnsi="Book Antiqua" w:cs="宋体"/>
                <w:color w:val="000000"/>
                <w:kern w:val="0"/>
                <w:sz w:val="22"/>
              </w:rPr>
              <w:t>代表距离到期日每邻近</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天（此处默认一年</w:t>
            </w:r>
            <w:r w:rsidRPr="009615FD">
              <w:rPr>
                <w:rFonts w:ascii="Book Antiqua" w:eastAsia="DengXian" w:hAnsi="Book Antiqua" w:cs="宋体"/>
                <w:color w:val="000000"/>
                <w:kern w:val="0"/>
                <w:sz w:val="22"/>
              </w:rPr>
              <w:t>365</w:t>
            </w:r>
            <w:r w:rsidRPr="009615FD">
              <w:rPr>
                <w:rFonts w:ascii="Book Antiqua" w:eastAsia="DengXian" w:hAnsi="Book Antiqua" w:cs="宋体"/>
                <w:color w:val="000000"/>
                <w:kern w:val="0"/>
                <w:sz w:val="22"/>
              </w:rPr>
              <w:t>天，期权合约货币价格变动值</w:t>
            </w:r>
            <w:r w:rsidRPr="009615FD">
              <w:rPr>
                <w:rFonts w:ascii="Book Antiqua" w:eastAsia="DengXian" w:hAnsi="Book Antiqua" w:cs="宋体"/>
                <w:color w:val="000000"/>
                <w:kern w:val="0"/>
                <w:sz w:val="22"/>
              </w:rPr>
              <w:br/>
              <w:t>theta=(-(SN^' (d_1 )σ)/(2√(T-t))-</w:t>
            </w:r>
            <w:proofErr w:type="spellStart"/>
            <w:r w:rsidRPr="009615FD">
              <w:rPr>
                <w:rFonts w:ascii="Book Antiqua" w:eastAsia="DengXian" w:hAnsi="Book Antiqua" w:cs="宋体"/>
                <w:color w:val="000000"/>
                <w:kern w:val="0"/>
                <w:sz w:val="22"/>
              </w:rPr>
              <w:t>rKe</w:t>
            </w:r>
            <w:proofErr w:type="spellEnd"/>
            <w:r w:rsidRPr="009615FD">
              <w:rPr>
                <w:rFonts w:ascii="Book Antiqua" w:eastAsia="DengXian" w:hAnsi="Book Antiqua" w:cs="宋体"/>
                <w:color w:val="000000"/>
                <w:kern w:val="0"/>
                <w:sz w:val="22"/>
              </w:rPr>
              <w:t>^(-r(T-t)) N(d_2 ))×(option contract multiplier )/365</w:t>
            </w:r>
          </w:p>
        </w:tc>
      </w:tr>
      <w:tr w:rsidR="00C56C6E" w:rsidRPr="009615FD" w14:paraId="5E58002C" w14:textId="77777777" w:rsidTr="00C56C6E">
        <w:trPr>
          <w:trHeight w:val="1425"/>
        </w:trPr>
        <w:tc>
          <w:tcPr>
            <w:tcW w:w="1080" w:type="dxa"/>
            <w:tcBorders>
              <w:top w:val="nil"/>
              <w:left w:val="single" w:sz="4" w:space="0" w:color="auto"/>
              <w:bottom w:val="single" w:sz="4" w:space="0" w:color="auto"/>
              <w:right w:val="single" w:sz="4" w:space="0" w:color="auto"/>
            </w:tcBorders>
            <w:shd w:val="clear" w:color="auto" w:fill="auto"/>
            <w:noWrap/>
            <w:vAlign w:val="bottom"/>
            <w:hideMark/>
          </w:tcPr>
          <w:p w14:paraId="7F9465E1" w14:textId="77777777" w:rsidR="00C56C6E" w:rsidRPr="009615FD" w:rsidRDefault="00C56C6E" w:rsidP="00C56C6E">
            <w:pPr>
              <w:widowControl/>
              <w:jc w:val="right"/>
              <w:rPr>
                <w:rFonts w:ascii="Book Antiqua" w:eastAsia="DengXian" w:hAnsi="Book Antiqua" w:cs="宋体"/>
                <w:color w:val="000000"/>
                <w:kern w:val="0"/>
                <w:sz w:val="22"/>
              </w:rPr>
            </w:pPr>
            <w:r w:rsidRPr="009615FD">
              <w:rPr>
                <w:rFonts w:ascii="Book Antiqua" w:eastAsia="DengXian" w:hAnsi="Book Antiqua" w:cs="宋体"/>
                <w:color w:val="000000"/>
                <w:kern w:val="0"/>
                <w:sz w:val="22"/>
              </w:rPr>
              <w:t>5</w:t>
            </w:r>
          </w:p>
        </w:tc>
        <w:tc>
          <w:tcPr>
            <w:tcW w:w="2320" w:type="dxa"/>
            <w:tcBorders>
              <w:top w:val="nil"/>
              <w:left w:val="nil"/>
              <w:bottom w:val="single" w:sz="4" w:space="0" w:color="auto"/>
              <w:right w:val="single" w:sz="4" w:space="0" w:color="auto"/>
            </w:tcBorders>
            <w:shd w:val="clear" w:color="auto" w:fill="auto"/>
            <w:noWrap/>
            <w:vAlign w:val="bottom"/>
            <w:hideMark/>
          </w:tcPr>
          <w:p w14:paraId="7B157321"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p>
        </w:tc>
        <w:tc>
          <w:tcPr>
            <w:tcW w:w="5200" w:type="dxa"/>
            <w:tcBorders>
              <w:top w:val="nil"/>
              <w:left w:val="nil"/>
              <w:bottom w:val="single" w:sz="4" w:space="0" w:color="auto"/>
              <w:right w:val="single" w:sz="4" w:space="0" w:color="auto"/>
            </w:tcBorders>
            <w:shd w:val="clear" w:color="auto" w:fill="auto"/>
            <w:vAlign w:val="bottom"/>
            <w:hideMark/>
          </w:tcPr>
          <w:p w14:paraId="00EEA5B7" w14:textId="77777777" w:rsidR="00C56C6E" w:rsidRPr="009615FD" w:rsidRDefault="00C56C6E" w:rsidP="00C56C6E">
            <w:pPr>
              <w:widowControl/>
              <w:jc w:val="left"/>
              <w:rPr>
                <w:rFonts w:ascii="Book Antiqua" w:eastAsia="DengXian" w:hAnsi="Book Antiqua" w:cs="宋体"/>
                <w:color w:val="000000"/>
                <w:kern w:val="0"/>
                <w:sz w:val="22"/>
              </w:rPr>
            </w:pPr>
            <w:r w:rsidRPr="009615FD">
              <w:rPr>
                <w:rFonts w:ascii="Book Antiqua" w:eastAsia="DengXian" w:hAnsi="Book Antiqua" w:cs="宋体"/>
                <w:color w:val="000000"/>
                <w:kern w:val="0"/>
                <w:sz w:val="22"/>
              </w:rPr>
              <w:t>Rho</w:t>
            </w:r>
            <w:r w:rsidRPr="009615FD">
              <w:rPr>
                <w:rFonts w:ascii="Book Antiqua" w:eastAsia="DengXian" w:hAnsi="Book Antiqua" w:cs="宋体"/>
                <w:color w:val="000000"/>
                <w:kern w:val="0"/>
                <w:sz w:val="22"/>
              </w:rPr>
              <w:t>代表利率每变动</w:t>
            </w:r>
            <w:r w:rsidRPr="009615FD">
              <w:rPr>
                <w:rFonts w:ascii="Book Antiqua" w:eastAsia="DengXian" w:hAnsi="Book Antiqua" w:cs="宋体"/>
                <w:color w:val="000000"/>
                <w:kern w:val="0"/>
                <w:sz w:val="22"/>
              </w:rPr>
              <w:t>1</w:t>
            </w:r>
            <w:r w:rsidRPr="009615FD">
              <w:rPr>
                <w:rFonts w:ascii="Book Antiqua" w:eastAsia="DengXian" w:hAnsi="Book Antiqua" w:cs="宋体"/>
                <w:color w:val="000000"/>
                <w:kern w:val="0"/>
                <w:sz w:val="22"/>
              </w:rPr>
              <w:t>个百分点，期权合约货币价格变动值</w:t>
            </w:r>
            <w:r w:rsidRPr="009615FD">
              <w:rPr>
                <w:rFonts w:ascii="Book Antiqua" w:eastAsia="DengXian" w:hAnsi="Book Antiqua" w:cs="宋体"/>
                <w:color w:val="000000"/>
                <w:kern w:val="0"/>
                <w:sz w:val="22"/>
              </w:rPr>
              <w:br/>
              <w:t>rho=e^(-r(T-t) ) K(T-t)N(d_2)×(option contract multiplier )/100</w:t>
            </w:r>
          </w:p>
        </w:tc>
      </w:tr>
    </w:tbl>
    <w:p w14:paraId="25077A4B" w14:textId="77777777" w:rsidR="00C62E8F" w:rsidRPr="009615FD" w:rsidRDefault="00C62E8F" w:rsidP="00403373">
      <w:pPr>
        <w:rPr>
          <w:rFonts w:ascii="Book Antiqua" w:hAnsi="Book Antiqua"/>
        </w:rPr>
      </w:pPr>
    </w:p>
    <w:sectPr w:rsidR="00C62E8F" w:rsidRPr="009615FD" w:rsidSect="003B4EA2">
      <w:headerReference w:type="default" r:id="rId125"/>
      <w:pgSz w:w="11906" w:h="16838"/>
      <w:pgMar w:top="1440" w:right="1800" w:bottom="1440" w:left="1800" w:header="851" w:footer="96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7F4F2" w14:textId="77777777" w:rsidR="0071021B" w:rsidRDefault="0071021B" w:rsidP="003B4EA2">
      <w:r>
        <w:separator/>
      </w:r>
    </w:p>
  </w:endnote>
  <w:endnote w:type="continuationSeparator" w:id="0">
    <w:p w14:paraId="7A502BC8" w14:textId="77777777" w:rsidR="0071021B" w:rsidRDefault="0071021B" w:rsidP="003B4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A8D2F" w14:textId="77777777" w:rsidR="0071021B" w:rsidRDefault="0071021B" w:rsidP="003B4EA2">
      <w:r>
        <w:separator/>
      </w:r>
    </w:p>
  </w:footnote>
  <w:footnote w:type="continuationSeparator" w:id="0">
    <w:p w14:paraId="130D5D44" w14:textId="77777777" w:rsidR="0071021B" w:rsidRDefault="0071021B" w:rsidP="003B4EA2">
      <w:r>
        <w:continuationSeparator/>
      </w:r>
    </w:p>
  </w:footnote>
  <w:footnote w:id="1">
    <w:p w14:paraId="3FE33F55" w14:textId="77777777" w:rsidR="008A0864" w:rsidRDefault="008A0864" w:rsidP="001A6945">
      <w:pPr>
        <w:pStyle w:val="af8"/>
      </w:pPr>
      <w:r>
        <w:rPr>
          <w:rStyle w:val="afa"/>
        </w:rPr>
        <w:footnoteRef/>
      </w:r>
      <w:r w:rsidRPr="008F70B8">
        <w:t>http://en.wikipedia.org/wiki/Black%E2%80%93Scholes_model</w:t>
      </w:r>
    </w:p>
  </w:footnote>
  <w:footnote w:id="2">
    <w:p w14:paraId="0C017DEB" w14:textId="77777777" w:rsidR="008A0864" w:rsidRDefault="008A0864" w:rsidP="001A6945">
      <w:pPr>
        <w:pStyle w:val="af8"/>
      </w:pPr>
      <w:r>
        <w:rPr>
          <w:rStyle w:val="afa"/>
        </w:rPr>
        <w:footnoteRef/>
      </w:r>
      <w:r>
        <w:rPr>
          <w:rFonts w:hint="eastAsia"/>
        </w:rPr>
        <w:t>需要注意的是，在目前期权计算逻辑中没有</w:t>
      </w:r>
      <w:r w:rsidRPr="00A1299E">
        <w:rPr>
          <w:rFonts w:ascii="Cambria Math" w:hAnsi="Cambria Math"/>
          <w:i/>
        </w:rPr>
        <w:t>q</w:t>
      </w:r>
      <w:r>
        <w:rPr>
          <w:rFonts w:hint="eastAsia"/>
        </w:rPr>
        <w:t>的存在，而是统一用</w:t>
      </w:r>
      <w:r w:rsidRPr="00A1299E">
        <w:rPr>
          <w:rFonts w:ascii="Cambria Math" w:hAnsi="Cambria Math" w:hint="eastAsia"/>
          <w:i/>
        </w:rPr>
        <w:t>r</w:t>
      </w:r>
      <w:r>
        <w:rPr>
          <w:rFonts w:hint="eastAsia"/>
        </w:rPr>
        <w:t>来表达，所以这里的</w:t>
      </w:r>
      <w:r w:rsidRPr="00A1299E">
        <w:rPr>
          <w:rFonts w:ascii="Cambria Math" w:hAnsi="Cambria Math" w:hint="eastAsia"/>
          <w:i/>
        </w:rPr>
        <w:t>r</w:t>
      </w:r>
      <w:r>
        <w:rPr>
          <w:rFonts w:hint="eastAsia"/>
        </w:rPr>
        <w:t>可以理解为去掉</w:t>
      </w:r>
      <w:r w:rsidRPr="00A1299E">
        <w:rPr>
          <w:rFonts w:ascii="Cambria Math" w:hAnsi="Cambria Math" w:hint="eastAsia"/>
          <w:i/>
        </w:rPr>
        <w:t>q</w:t>
      </w:r>
      <w:r>
        <w:rPr>
          <w:rFonts w:hint="eastAsia"/>
        </w:rPr>
        <w:t>之后的</w:t>
      </w:r>
      <w:r>
        <w:rPr>
          <w:rFonts w:hint="eastAsia"/>
        </w:rPr>
        <w:t>cost of carry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0F424" w14:textId="516614EA" w:rsidR="008A0864" w:rsidRDefault="008A0864" w:rsidP="003B4EA2">
    <w:pPr>
      <w:pStyle w:val="a3"/>
      <w:jc w:val="right"/>
    </w:pPr>
    <w:r>
      <w:rPr>
        <w:rFonts w:hint="eastAsia"/>
      </w:rPr>
      <w:t xml:space="preserve"> </w:t>
    </w:r>
    <w:r>
      <w:t xml:space="preserve">                                                  </w:t>
    </w:r>
    <w:r>
      <w:rPr>
        <w:rFonts w:hint="eastAsia"/>
      </w:rPr>
      <w:t>场外衍生品交易管理系统（</w:t>
    </w:r>
    <w:r>
      <w:rPr>
        <w:rFonts w:hint="eastAsia"/>
      </w:rPr>
      <w:t>B</w:t>
    </w:r>
    <w:r>
      <w:t>CT</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070C"/>
    <w:multiLevelType w:val="hybridMultilevel"/>
    <w:tmpl w:val="0D56E6DE"/>
    <w:lvl w:ilvl="0" w:tplc="A4BE8194">
      <w:start w:val="1"/>
      <w:numFmt w:val="japaneseCounting"/>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E36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B2F3FD7"/>
    <w:multiLevelType w:val="hybridMultilevel"/>
    <w:tmpl w:val="A50C66E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BA90007"/>
    <w:multiLevelType w:val="hybridMultilevel"/>
    <w:tmpl w:val="868065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FB2CC5"/>
    <w:multiLevelType w:val="hybridMultilevel"/>
    <w:tmpl w:val="B26A020E"/>
    <w:lvl w:ilvl="0" w:tplc="A4BE8194">
      <w:start w:val="1"/>
      <w:numFmt w:val="japaneseCounting"/>
      <w:lvlText w:val="第%1章"/>
      <w:lvlJc w:val="left"/>
      <w:pPr>
        <w:ind w:left="1410" w:hanging="99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F3602F7"/>
    <w:multiLevelType w:val="hybridMultilevel"/>
    <w:tmpl w:val="C16E3FAA"/>
    <w:lvl w:ilvl="0" w:tplc="A4BE8194">
      <w:start w:val="1"/>
      <w:numFmt w:val="japaneseCounting"/>
      <w:lvlText w:val="第%1章"/>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FE3AE2"/>
    <w:multiLevelType w:val="hybridMultilevel"/>
    <w:tmpl w:val="4CD028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F24452"/>
    <w:multiLevelType w:val="hybridMultilevel"/>
    <w:tmpl w:val="932A57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C68578A"/>
    <w:multiLevelType w:val="multilevel"/>
    <w:tmpl w:val="F3409794"/>
    <w:lvl w:ilvl="0">
      <w:start w:val="7"/>
      <w:numFmt w:val="decimal"/>
      <w:pStyle w:val="2"/>
      <w:lvlText w:val="%1."/>
      <w:lvlJc w:val="left"/>
      <w:pPr>
        <w:ind w:left="420" w:hanging="420"/>
      </w:pPr>
      <w:rPr>
        <w:rFonts w:hint="eastAsia"/>
      </w:rPr>
    </w:lvl>
    <w:lvl w:ilvl="1">
      <w:start w:val="8"/>
      <w:numFmt w:val="decimal"/>
      <w:isLgl/>
      <w:lvlText w:val="%1.%2"/>
      <w:lvlJc w:val="left"/>
      <w:pPr>
        <w:ind w:left="570" w:hanging="5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EEA779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FB03B5E"/>
    <w:multiLevelType w:val="multilevel"/>
    <w:tmpl w:val="87BE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A71CD4"/>
    <w:multiLevelType w:val="multilevel"/>
    <w:tmpl w:val="6FC0B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7264F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38012ACE"/>
    <w:multiLevelType w:val="hybridMultilevel"/>
    <w:tmpl w:val="ADECC3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E86141"/>
    <w:multiLevelType w:val="multilevel"/>
    <w:tmpl w:val="84C88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5F7A97"/>
    <w:multiLevelType w:val="multilevel"/>
    <w:tmpl w:val="9C225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6D1033"/>
    <w:multiLevelType w:val="multilevel"/>
    <w:tmpl w:val="757E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131AC"/>
    <w:multiLevelType w:val="hybridMultilevel"/>
    <w:tmpl w:val="1A1AB7BC"/>
    <w:lvl w:ilvl="0" w:tplc="9118D3E8">
      <w:start w:val="1"/>
      <w:numFmt w:val="decimal"/>
      <w:lvlText w:val="%1、"/>
      <w:lvlJc w:val="left"/>
      <w:pPr>
        <w:ind w:left="360" w:hanging="360"/>
      </w:pPr>
      <w:rPr>
        <w:rFonts w:ascii="宋体" w:hAnsi="宋体" w:cs="宋体"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A1532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47055082"/>
    <w:multiLevelType w:val="hybridMultilevel"/>
    <w:tmpl w:val="35EC2244"/>
    <w:lvl w:ilvl="0" w:tplc="F3164A0A">
      <w:start w:val="1"/>
      <w:numFmt w:val="japaneseCounting"/>
      <w:lvlText w:val="第%1章"/>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7A5228"/>
    <w:multiLevelType w:val="hybridMultilevel"/>
    <w:tmpl w:val="FF4CC966"/>
    <w:lvl w:ilvl="0" w:tplc="3FECABB0">
      <w:start w:val="1"/>
      <w:numFmt w:val="decimal"/>
      <w:lvlText w:val="%1、"/>
      <w:lvlJc w:val="left"/>
      <w:pPr>
        <w:ind w:left="360" w:hanging="360"/>
      </w:pPr>
      <w:rPr>
        <w:rFonts w:ascii="宋体" w:hAnsi="宋体" w:cs="宋体" w:hint="default"/>
        <w:color w:val="000000"/>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0EB1BBA"/>
    <w:multiLevelType w:val="hybridMultilevel"/>
    <w:tmpl w:val="D0106A4A"/>
    <w:lvl w:ilvl="0" w:tplc="93E09366">
      <w:start w:val="1"/>
      <w:numFmt w:val="bullet"/>
      <w:lvlText w:val=""/>
      <w:lvlJc w:val="left"/>
      <w:pPr>
        <w:ind w:left="420" w:hanging="420"/>
      </w:pPr>
      <w:rPr>
        <w:rFonts w:ascii="Wingdings" w:hAnsi="Wingdings" w:hint="default"/>
        <w:color w:val="BFBFBF"/>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3453400"/>
    <w:multiLevelType w:val="multilevel"/>
    <w:tmpl w:val="55CAB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A12EF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E55089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6F295485"/>
    <w:multiLevelType w:val="hybridMultilevel"/>
    <w:tmpl w:val="D70EB9AE"/>
    <w:lvl w:ilvl="0" w:tplc="215874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1947F30"/>
    <w:multiLevelType w:val="multilevel"/>
    <w:tmpl w:val="5A168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385019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7603346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15:restartNumberingAfterBreak="0">
    <w:nsid w:val="762840B8"/>
    <w:multiLevelType w:val="multilevel"/>
    <w:tmpl w:val="29CA6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EE17D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29"/>
  </w:num>
  <w:num w:numId="2">
    <w:abstractNumId w:val="10"/>
  </w:num>
  <w:num w:numId="3">
    <w:abstractNumId w:val="16"/>
  </w:num>
  <w:num w:numId="4">
    <w:abstractNumId w:val="26"/>
  </w:num>
  <w:num w:numId="5">
    <w:abstractNumId w:val="14"/>
  </w:num>
  <w:num w:numId="6">
    <w:abstractNumId w:val="4"/>
  </w:num>
  <w:num w:numId="7">
    <w:abstractNumId w:val="19"/>
  </w:num>
  <w:num w:numId="8">
    <w:abstractNumId w:val="23"/>
  </w:num>
  <w:num w:numId="9">
    <w:abstractNumId w:val="24"/>
  </w:num>
  <w:num w:numId="10">
    <w:abstractNumId w:val="9"/>
  </w:num>
  <w:num w:numId="11">
    <w:abstractNumId w:val="5"/>
  </w:num>
  <w:num w:numId="12">
    <w:abstractNumId w:val="0"/>
  </w:num>
  <w:num w:numId="13">
    <w:abstractNumId w:val="28"/>
  </w:num>
  <w:num w:numId="14">
    <w:abstractNumId w:val="30"/>
  </w:num>
  <w:num w:numId="15">
    <w:abstractNumId w:val="7"/>
  </w:num>
  <w:num w:numId="16">
    <w:abstractNumId w:val="27"/>
  </w:num>
  <w:num w:numId="17">
    <w:abstractNumId w:val="18"/>
  </w:num>
  <w:num w:numId="18">
    <w:abstractNumId w:val="1"/>
  </w:num>
  <w:num w:numId="19">
    <w:abstractNumId w:val="6"/>
  </w:num>
  <w:num w:numId="20">
    <w:abstractNumId w:val="3"/>
  </w:num>
  <w:num w:numId="21">
    <w:abstractNumId w:val="2"/>
  </w:num>
  <w:num w:numId="22">
    <w:abstractNumId w:val="13"/>
  </w:num>
  <w:num w:numId="23">
    <w:abstractNumId w:val="12"/>
  </w:num>
  <w:num w:numId="24">
    <w:abstractNumId w:val="11"/>
  </w:num>
  <w:num w:numId="25">
    <w:abstractNumId w:val="22"/>
  </w:num>
  <w:num w:numId="26">
    <w:abstractNumId w:val="17"/>
  </w:num>
  <w:num w:numId="27">
    <w:abstractNumId w:val="15"/>
  </w:num>
  <w:num w:numId="28">
    <w:abstractNumId w:val="20"/>
  </w:num>
  <w:num w:numId="29">
    <w:abstractNumId w:val="25"/>
  </w:num>
  <w:num w:numId="30">
    <w:abstractNumId w:val="8"/>
  </w:num>
  <w:num w:numId="31">
    <w:abstractNumId w:val="8"/>
  </w:num>
  <w:num w:numId="32">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一舟 叶">
    <w15:presenceInfo w15:providerId="Windows Live" w15:userId="c4ceb974250304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AA3"/>
    <w:rsid w:val="000109BF"/>
    <w:rsid w:val="00014C28"/>
    <w:rsid w:val="00020EA1"/>
    <w:rsid w:val="0002704A"/>
    <w:rsid w:val="00033C13"/>
    <w:rsid w:val="000343EB"/>
    <w:rsid w:val="0003646E"/>
    <w:rsid w:val="00036E2D"/>
    <w:rsid w:val="00040253"/>
    <w:rsid w:val="0004381F"/>
    <w:rsid w:val="00043A53"/>
    <w:rsid w:val="0004447C"/>
    <w:rsid w:val="000511B6"/>
    <w:rsid w:val="0005381B"/>
    <w:rsid w:val="000575F2"/>
    <w:rsid w:val="00080648"/>
    <w:rsid w:val="00083B91"/>
    <w:rsid w:val="00087129"/>
    <w:rsid w:val="000906F2"/>
    <w:rsid w:val="00095267"/>
    <w:rsid w:val="00095AD5"/>
    <w:rsid w:val="000A4A3F"/>
    <w:rsid w:val="000B01D9"/>
    <w:rsid w:val="000B269B"/>
    <w:rsid w:val="000B62AB"/>
    <w:rsid w:val="000B7A8E"/>
    <w:rsid w:val="000C0E50"/>
    <w:rsid w:val="000C4AE4"/>
    <w:rsid w:val="000C662A"/>
    <w:rsid w:val="000C6AAE"/>
    <w:rsid w:val="000D171E"/>
    <w:rsid w:val="000D4742"/>
    <w:rsid w:val="000D573B"/>
    <w:rsid w:val="000D6599"/>
    <w:rsid w:val="000E075C"/>
    <w:rsid w:val="000E39AB"/>
    <w:rsid w:val="000F0BA0"/>
    <w:rsid w:val="00101461"/>
    <w:rsid w:val="00111056"/>
    <w:rsid w:val="00120604"/>
    <w:rsid w:val="001305DD"/>
    <w:rsid w:val="00133108"/>
    <w:rsid w:val="001450AF"/>
    <w:rsid w:val="001507B3"/>
    <w:rsid w:val="00157A0C"/>
    <w:rsid w:val="00167AA7"/>
    <w:rsid w:val="0017482B"/>
    <w:rsid w:val="001824B7"/>
    <w:rsid w:val="00184CC7"/>
    <w:rsid w:val="00186F25"/>
    <w:rsid w:val="00191C49"/>
    <w:rsid w:val="001A0908"/>
    <w:rsid w:val="001A6945"/>
    <w:rsid w:val="001B42DF"/>
    <w:rsid w:val="001B50BF"/>
    <w:rsid w:val="001C0305"/>
    <w:rsid w:val="001C0CCE"/>
    <w:rsid w:val="001C345B"/>
    <w:rsid w:val="001C3FA9"/>
    <w:rsid w:val="001C551E"/>
    <w:rsid w:val="001D087F"/>
    <w:rsid w:val="001D1066"/>
    <w:rsid w:val="001D1504"/>
    <w:rsid w:val="001E4F4F"/>
    <w:rsid w:val="001E552A"/>
    <w:rsid w:val="001E5AD8"/>
    <w:rsid w:val="001E68C3"/>
    <w:rsid w:val="001F1595"/>
    <w:rsid w:val="001F7DC3"/>
    <w:rsid w:val="0020407F"/>
    <w:rsid w:val="00205977"/>
    <w:rsid w:val="00215101"/>
    <w:rsid w:val="0022292A"/>
    <w:rsid w:val="00232C6A"/>
    <w:rsid w:val="002354E7"/>
    <w:rsid w:val="00242747"/>
    <w:rsid w:val="002431D9"/>
    <w:rsid w:val="00247B6C"/>
    <w:rsid w:val="00260874"/>
    <w:rsid w:val="00263839"/>
    <w:rsid w:val="00264405"/>
    <w:rsid w:val="002725BA"/>
    <w:rsid w:val="00281AD8"/>
    <w:rsid w:val="002A08A9"/>
    <w:rsid w:val="002B14DE"/>
    <w:rsid w:val="002D1B28"/>
    <w:rsid w:val="002D4A07"/>
    <w:rsid w:val="002D599B"/>
    <w:rsid w:val="002D6BC6"/>
    <w:rsid w:val="002D74D1"/>
    <w:rsid w:val="002E2CC4"/>
    <w:rsid w:val="002E4BB3"/>
    <w:rsid w:val="002F096E"/>
    <w:rsid w:val="002F2957"/>
    <w:rsid w:val="002F47BD"/>
    <w:rsid w:val="00300316"/>
    <w:rsid w:val="003016B8"/>
    <w:rsid w:val="00303FD7"/>
    <w:rsid w:val="0031473C"/>
    <w:rsid w:val="00317C05"/>
    <w:rsid w:val="00327048"/>
    <w:rsid w:val="00332BAE"/>
    <w:rsid w:val="00340747"/>
    <w:rsid w:val="00343085"/>
    <w:rsid w:val="0034663A"/>
    <w:rsid w:val="00350D08"/>
    <w:rsid w:val="00356648"/>
    <w:rsid w:val="00356BAD"/>
    <w:rsid w:val="00357247"/>
    <w:rsid w:val="00362E73"/>
    <w:rsid w:val="0036431F"/>
    <w:rsid w:val="0037375F"/>
    <w:rsid w:val="0038524B"/>
    <w:rsid w:val="003A0E19"/>
    <w:rsid w:val="003A1CEE"/>
    <w:rsid w:val="003A38FE"/>
    <w:rsid w:val="003B386A"/>
    <w:rsid w:val="003B4B54"/>
    <w:rsid w:val="003B4EA2"/>
    <w:rsid w:val="003B55BF"/>
    <w:rsid w:val="003B72BC"/>
    <w:rsid w:val="003C0C25"/>
    <w:rsid w:val="003C3A61"/>
    <w:rsid w:val="003C463B"/>
    <w:rsid w:val="003D2D58"/>
    <w:rsid w:val="003D44C3"/>
    <w:rsid w:val="003D573C"/>
    <w:rsid w:val="003F2073"/>
    <w:rsid w:val="003F6798"/>
    <w:rsid w:val="00403373"/>
    <w:rsid w:val="0041633C"/>
    <w:rsid w:val="0041721E"/>
    <w:rsid w:val="0041723F"/>
    <w:rsid w:val="00420710"/>
    <w:rsid w:val="00422500"/>
    <w:rsid w:val="00425915"/>
    <w:rsid w:val="00430B43"/>
    <w:rsid w:val="0043314C"/>
    <w:rsid w:val="00435517"/>
    <w:rsid w:val="004431B6"/>
    <w:rsid w:val="00443C91"/>
    <w:rsid w:val="00445BC0"/>
    <w:rsid w:val="004463B9"/>
    <w:rsid w:val="00447584"/>
    <w:rsid w:val="004523B6"/>
    <w:rsid w:val="004539F8"/>
    <w:rsid w:val="00456493"/>
    <w:rsid w:val="004656EB"/>
    <w:rsid w:val="00481A84"/>
    <w:rsid w:val="0048401A"/>
    <w:rsid w:val="00486C12"/>
    <w:rsid w:val="004876DE"/>
    <w:rsid w:val="00487AC4"/>
    <w:rsid w:val="00491FFD"/>
    <w:rsid w:val="00492384"/>
    <w:rsid w:val="004924AE"/>
    <w:rsid w:val="00493451"/>
    <w:rsid w:val="004968DE"/>
    <w:rsid w:val="004A2FFD"/>
    <w:rsid w:val="004A5230"/>
    <w:rsid w:val="004A5B81"/>
    <w:rsid w:val="004B48E0"/>
    <w:rsid w:val="004B7D67"/>
    <w:rsid w:val="004C0C2C"/>
    <w:rsid w:val="004D2741"/>
    <w:rsid w:val="004E2192"/>
    <w:rsid w:val="004E657E"/>
    <w:rsid w:val="004F33C0"/>
    <w:rsid w:val="004F36A7"/>
    <w:rsid w:val="004F4CB3"/>
    <w:rsid w:val="004F7972"/>
    <w:rsid w:val="005073C9"/>
    <w:rsid w:val="00513073"/>
    <w:rsid w:val="00514B9C"/>
    <w:rsid w:val="00515562"/>
    <w:rsid w:val="00515C56"/>
    <w:rsid w:val="005228C4"/>
    <w:rsid w:val="00527B58"/>
    <w:rsid w:val="005311E1"/>
    <w:rsid w:val="00531D0D"/>
    <w:rsid w:val="00533C4B"/>
    <w:rsid w:val="00535E19"/>
    <w:rsid w:val="00540AFA"/>
    <w:rsid w:val="00541371"/>
    <w:rsid w:val="0054400E"/>
    <w:rsid w:val="0054403F"/>
    <w:rsid w:val="005478A5"/>
    <w:rsid w:val="00550967"/>
    <w:rsid w:val="00550E93"/>
    <w:rsid w:val="00565098"/>
    <w:rsid w:val="00566D81"/>
    <w:rsid w:val="005744BF"/>
    <w:rsid w:val="00575007"/>
    <w:rsid w:val="005773AD"/>
    <w:rsid w:val="005808AB"/>
    <w:rsid w:val="00583536"/>
    <w:rsid w:val="00585E22"/>
    <w:rsid w:val="0058693D"/>
    <w:rsid w:val="005945F4"/>
    <w:rsid w:val="005954BF"/>
    <w:rsid w:val="005A2760"/>
    <w:rsid w:val="005A5823"/>
    <w:rsid w:val="005A75E2"/>
    <w:rsid w:val="005B4289"/>
    <w:rsid w:val="005C123D"/>
    <w:rsid w:val="005C18F0"/>
    <w:rsid w:val="005C5514"/>
    <w:rsid w:val="005D151D"/>
    <w:rsid w:val="005D5A73"/>
    <w:rsid w:val="005D7F72"/>
    <w:rsid w:val="005E5BEC"/>
    <w:rsid w:val="005E7E12"/>
    <w:rsid w:val="005F08CE"/>
    <w:rsid w:val="005F45EB"/>
    <w:rsid w:val="005F665E"/>
    <w:rsid w:val="00604AA2"/>
    <w:rsid w:val="0060533F"/>
    <w:rsid w:val="00607303"/>
    <w:rsid w:val="00610F06"/>
    <w:rsid w:val="006120D8"/>
    <w:rsid w:val="0061431E"/>
    <w:rsid w:val="00622108"/>
    <w:rsid w:val="00623A40"/>
    <w:rsid w:val="0062405B"/>
    <w:rsid w:val="0062612B"/>
    <w:rsid w:val="0062622E"/>
    <w:rsid w:val="00632D05"/>
    <w:rsid w:val="00634262"/>
    <w:rsid w:val="006373BC"/>
    <w:rsid w:val="00660389"/>
    <w:rsid w:val="0066501F"/>
    <w:rsid w:val="00666C00"/>
    <w:rsid w:val="006736CE"/>
    <w:rsid w:val="00673718"/>
    <w:rsid w:val="00680C2D"/>
    <w:rsid w:val="006867C4"/>
    <w:rsid w:val="006904C2"/>
    <w:rsid w:val="006B6DC6"/>
    <w:rsid w:val="006C24EB"/>
    <w:rsid w:val="006C3493"/>
    <w:rsid w:val="006C5EE7"/>
    <w:rsid w:val="006C7333"/>
    <w:rsid w:val="006D0D14"/>
    <w:rsid w:val="006E61FE"/>
    <w:rsid w:val="006F1C44"/>
    <w:rsid w:val="006F456E"/>
    <w:rsid w:val="006F6173"/>
    <w:rsid w:val="006F6F55"/>
    <w:rsid w:val="006F7067"/>
    <w:rsid w:val="0070227D"/>
    <w:rsid w:val="00702787"/>
    <w:rsid w:val="00704855"/>
    <w:rsid w:val="0071021B"/>
    <w:rsid w:val="00714883"/>
    <w:rsid w:val="007162A0"/>
    <w:rsid w:val="00716B6A"/>
    <w:rsid w:val="00717B67"/>
    <w:rsid w:val="00724575"/>
    <w:rsid w:val="00724909"/>
    <w:rsid w:val="0072672E"/>
    <w:rsid w:val="0073243E"/>
    <w:rsid w:val="00734555"/>
    <w:rsid w:val="0074156F"/>
    <w:rsid w:val="00742A84"/>
    <w:rsid w:val="00744EDB"/>
    <w:rsid w:val="00744FD3"/>
    <w:rsid w:val="00745998"/>
    <w:rsid w:val="0074687A"/>
    <w:rsid w:val="007503AB"/>
    <w:rsid w:val="00752BC0"/>
    <w:rsid w:val="00760DDC"/>
    <w:rsid w:val="00764692"/>
    <w:rsid w:val="00767A5B"/>
    <w:rsid w:val="00773319"/>
    <w:rsid w:val="00775843"/>
    <w:rsid w:val="00776BE2"/>
    <w:rsid w:val="00776F02"/>
    <w:rsid w:val="00786940"/>
    <w:rsid w:val="00787B7F"/>
    <w:rsid w:val="00794C32"/>
    <w:rsid w:val="0079613F"/>
    <w:rsid w:val="007971BC"/>
    <w:rsid w:val="007A44FE"/>
    <w:rsid w:val="007A4E99"/>
    <w:rsid w:val="007A5979"/>
    <w:rsid w:val="007C19C9"/>
    <w:rsid w:val="007C4175"/>
    <w:rsid w:val="007C663E"/>
    <w:rsid w:val="007D3414"/>
    <w:rsid w:val="007D4339"/>
    <w:rsid w:val="007D7DDC"/>
    <w:rsid w:val="007E0503"/>
    <w:rsid w:val="007F149E"/>
    <w:rsid w:val="007F1B6C"/>
    <w:rsid w:val="007F1C6F"/>
    <w:rsid w:val="007F4D2B"/>
    <w:rsid w:val="007F7D8D"/>
    <w:rsid w:val="008046A4"/>
    <w:rsid w:val="00807FBB"/>
    <w:rsid w:val="008179B6"/>
    <w:rsid w:val="00823671"/>
    <w:rsid w:val="00826AFC"/>
    <w:rsid w:val="00831D3E"/>
    <w:rsid w:val="0083359D"/>
    <w:rsid w:val="0083363C"/>
    <w:rsid w:val="0085046E"/>
    <w:rsid w:val="008514A0"/>
    <w:rsid w:val="008522A9"/>
    <w:rsid w:val="00853206"/>
    <w:rsid w:val="008545A3"/>
    <w:rsid w:val="00857EEE"/>
    <w:rsid w:val="008628AB"/>
    <w:rsid w:val="008667E6"/>
    <w:rsid w:val="00866EAC"/>
    <w:rsid w:val="008675C7"/>
    <w:rsid w:val="008769B3"/>
    <w:rsid w:val="00876AB7"/>
    <w:rsid w:val="008800AA"/>
    <w:rsid w:val="00881820"/>
    <w:rsid w:val="00881EE6"/>
    <w:rsid w:val="00886266"/>
    <w:rsid w:val="00890373"/>
    <w:rsid w:val="00890794"/>
    <w:rsid w:val="0089367D"/>
    <w:rsid w:val="008942F5"/>
    <w:rsid w:val="00897EF0"/>
    <w:rsid w:val="008A072A"/>
    <w:rsid w:val="008A0864"/>
    <w:rsid w:val="008A359F"/>
    <w:rsid w:val="008B28CE"/>
    <w:rsid w:val="008B5153"/>
    <w:rsid w:val="008B74AC"/>
    <w:rsid w:val="008C0B45"/>
    <w:rsid w:val="008C3F4E"/>
    <w:rsid w:val="008C621F"/>
    <w:rsid w:val="008C7966"/>
    <w:rsid w:val="008C7D04"/>
    <w:rsid w:val="008D4456"/>
    <w:rsid w:val="008E1FB1"/>
    <w:rsid w:val="008E401C"/>
    <w:rsid w:val="008F043E"/>
    <w:rsid w:val="008F4753"/>
    <w:rsid w:val="0090202A"/>
    <w:rsid w:val="009022C7"/>
    <w:rsid w:val="0090409B"/>
    <w:rsid w:val="009049EA"/>
    <w:rsid w:val="009057DE"/>
    <w:rsid w:val="009102CA"/>
    <w:rsid w:val="009143A1"/>
    <w:rsid w:val="0092513C"/>
    <w:rsid w:val="00926B6B"/>
    <w:rsid w:val="0093427B"/>
    <w:rsid w:val="0094157B"/>
    <w:rsid w:val="00951417"/>
    <w:rsid w:val="00954010"/>
    <w:rsid w:val="009615FD"/>
    <w:rsid w:val="00964C20"/>
    <w:rsid w:val="00966246"/>
    <w:rsid w:val="009666F9"/>
    <w:rsid w:val="00967552"/>
    <w:rsid w:val="00975300"/>
    <w:rsid w:val="0097754F"/>
    <w:rsid w:val="009802FA"/>
    <w:rsid w:val="009812D8"/>
    <w:rsid w:val="00982C1D"/>
    <w:rsid w:val="00987F93"/>
    <w:rsid w:val="00991ED4"/>
    <w:rsid w:val="0099335B"/>
    <w:rsid w:val="00993C0A"/>
    <w:rsid w:val="00995867"/>
    <w:rsid w:val="00995E41"/>
    <w:rsid w:val="009A12AA"/>
    <w:rsid w:val="009A7474"/>
    <w:rsid w:val="009A78D8"/>
    <w:rsid w:val="009B2A1C"/>
    <w:rsid w:val="009B38B1"/>
    <w:rsid w:val="009B54AC"/>
    <w:rsid w:val="009B65CE"/>
    <w:rsid w:val="009B7585"/>
    <w:rsid w:val="009B7B0F"/>
    <w:rsid w:val="009C2A17"/>
    <w:rsid w:val="009D0AC3"/>
    <w:rsid w:val="009D25B1"/>
    <w:rsid w:val="009D291B"/>
    <w:rsid w:val="009D30BF"/>
    <w:rsid w:val="009D3B92"/>
    <w:rsid w:val="009D64DA"/>
    <w:rsid w:val="009E11C2"/>
    <w:rsid w:val="009F109C"/>
    <w:rsid w:val="009F4C05"/>
    <w:rsid w:val="009F4CE6"/>
    <w:rsid w:val="00A03F1A"/>
    <w:rsid w:val="00A04660"/>
    <w:rsid w:val="00A07CFD"/>
    <w:rsid w:val="00A10646"/>
    <w:rsid w:val="00A16AEB"/>
    <w:rsid w:val="00A26ADC"/>
    <w:rsid w:val="00A34948"/>
    <w:rsid w:val="00A40209"/>
    <w:rsid w:val="00A4145B"/>
    <w:rsid w:val="00A5069E"/>
    <w:rsid w:val="00A57842"/>
    <w:rsid w:val="00A6391F"/>
    <w:rsid w:val="00A67460"/>
    <w:rsid w:val="00A74456"/>
    <w:rsid w:val="00A746B5"/>
    <w:rsid w:val="00A76790"/>
    <w:rsid w:val="00A804AA"/>
    <w:rsid w:val="00A80B8C"/>
    <w:rsid w:val="00A85AAE"/>
    <w:rsid w:val="00A9551C"/>
    <w:rsid w:val="00A95ED7"/>
    <w:rsid w:val="00AA4282"/>
    <w:rsid w:val="00AA6D09"/>
    <w:rsid w:val="00AB1977"/>
    <w:rsid w:val="00AB2E55"/>
    <w:rsid w:val="00AB5BFC"/>
    <w:rsid w:val="00AB7900"/>
    <w:rsid w:val="00AD010D"/>
    <w:rsid w:val="00AD42F0"/>
    <w:rsid w:val="00AD6DBC"/>
    <w:rsid w:val="00AE0101"/>
    <w:rsid w:val="00AE19C4"/>
    <w:rsid w:val="00AF1171"/>
    <w:rsid w:val="00AF1841"/>
    <w:rsid w:val="00AF2A23"/>
    <w:rsid w:val="00AF36AA"/>
    <w:rsid w:val="00AF6CA2"/>
    <w:rsid w:val="00AF7050"/>
    <w:rsid w:val="00AF7EED"/>
    <w:rsid w:val="00B041C2"/>
    <w:rsid w:val="00B10813"/>
    <w:rsid w:val="00B13596"/>
    <w:rsid w:val="00B13C4B"/>
    <w:rsid w:val="00B15197"/>
    <w:rsid w:val="00B20900"/>
    <w:rsid w:val="00B34DB4"/>
    <w:rsid w:val="00B427BD"/>
    <w:rsid w:val="00B47ADD"/>
    <w:rsid w:val="00B501BE"/>
    <w:rsid w:val="00B56CCD"/>
    <w:rsid w:val="00B572C2"/>
    <w:rsid w:val="00B61C7F"/>
    <w:rsid w:val="00B656A7"/>
    <w:rsid w:val="00B656C9"/>
    <w:rsid w:val="00B65F4C"/>
    <w:rsid w:val="00B66BFF"/>
    <w:rsid w:val="00B67A52"/>
    <w:rsid w:val="00B71863"/>
    <w:rsid w:val="00B72390"/>
    <w:rsid w:val="00B7737E"/>
    <w:rsid w:val="00B77AA4"/>
    <w:rsid w:val="00B80EAF"/>
    <w:rsid w:val="00B81BB3"/>
    <w:rsid w:val="00B85CA7"/>
    <w:rsid w:val="00B90604"/>
    <w:rsid w:val="00BA007D"/>
    <w:rsid w:val="00BA29F1"/>
    <w:rsid w:val="00BA496D"/>
    <w:rsid w:val="00BA6086"/>
    <w:rsid w:val="00BB1546"/>
    <w:rsid w:val="00BC467B"/>
    <w:rsid w:val="00BC7D47"/>
    <w:rsid w:val="00BD32C4"/>
    <w:rsid w:val="00BD4D63"/>
    <w:rsid w:val="00BE0DFC"/>
    <w:rsid w:val="00BE46E3"/>
    <w:rsid w:val="00BF10BD"/>
    <w:rsid w:val="00BF477F"/>
    <w:rsid w:val="00BF69EE"/>
    <w:rsid w:val="00C00A73"/>
    <w:rsid w:val="00C0660F"/>
    <w:rsid w:val="00C11B90"/>
    <w:rsid w:val="00C218B7"/>
    <w:rsid w:val="00C2209F"/>
    <w:rsid w:val="00C2479F"/>
    <w:rsid w:val="00C24DB2"/>
    <w:rsid w:val="00C32516"/>
    <w:rsid w:val="00C32838"/>
    <w:rsid w:val="00C343D0"/>
    <w:rsid w:val="00C3668B"/>
    <w:rsid w:val="00C41AF5"/>
    <w:rsid w:val="00C521E8"/>
    <w:rsid w:val="00C54329"/>
    <w:rsid w:val="00C547F6"/>
    <w:rsid w:val="00C548A1"/>
    <w:rsid w:val="00C56C6E"/>
    <w:rsid w:val="00C613F0"/>
    <w:rsid w:val="00C61885"/>
    <w:rsid w:val="00C62E8F"/>
    <w:rsid w:val="00C63B2D"/>
    <w:rsid w:val="00C71631"/>
    <w:rsid w:val="00C73A61"/>
    <w:rsid w:val="00C80491"/>
    <w:rsid w:val="00C82C30"/>
    <w:rsid w:val="00C83927"/>
    <w:rsid w:val="00C912FA"/>
    <w:rsid w:val="00C94FAE"/>
    <w:rsid w:val="00C96A99"/>
    <w:rsid w:val="00CB2D3B"/>
    <w:rsid w:val="00CB7D85"/>
    <w:rsid w:val="00CC56E6"/>
    <w:rsid w:val="00CC62AC"/>
    <w:rsid w:val="00CD596F"/>
    <w:rsid w:val="00CD637F"/>
    <w:rsid w:val="00CE58E6"/>
    <w:rsid w:val="00CF415E"/>
    <w:rsid w:val="00D00BF4"/>
    <w:rsid w:val="00D00E3D"/>
    <w:rsid w:val="00D01A58"/>
    <w:rsid w:val="00D10E63"/>
    <w:rsid w:val="00D14356"/>
    <w:rsid w:val="00D14F3C"/>
    <w:rsid w:val="00D218C5"/>
    <w:rsid w:val="00D22F72"/>
    <w:rsid w:val="00D24837"/>
    <w:rsid w:val="00D26398"/>
    <w:rsid w:val="00D27948"/>
    <w:rsid w:val="00D31B43"/>
    <w:rsid w:val="00D34DE2"/>
    <w:rsid w:val="00D446FA"/>
    <w:rsid w:val="00D461AC"/>
    <w:rsid w:val="00D511D1"/>
    <w:rsid w:val="00D51D3A"/>
    <w:rsid w:val="00D52760"/>
    <w:rsid w:val="00D533D9"/>
    <w:rsid w:val="00D6027C"/>
    <w:rsid w:val="00D62CFC"/>
    <w:rsid w:val="00D64CA4"/>
    <w:rsid w:val="00D65F4E"/>
    <w:rsid w:val="00D7490B"/>
    <w:rsid w:val="00D75397"/>
    <w:rsid w:val="00D83D8E"/>
    <w:rsid w:val="00D870F9"/>
    <w:rsid w:val="00D92B5E"/>
    <w:rsid w:val="00D943C9"/>
    <w:rsid w:val="00D944F5"/>
    <w:rsid w:val="00D97873"/>
    <w:rsid w:val="00DA56C7"/>
    <w:rsid w:val="00DB24AC"/>
    <w:rsid w:val="00DB2B39"/>
    <w:rsid w:val="00DB49C0"/>
    <w:rsid w:val="00DB51EA"/>
    <w:rsid w:val="00DC12A3"/>
    <w:rsid w:val="00DC18AA"/>
    <w:rsid w:val="00DC7B38"/>
    <w:rsid w:val="00DD39B8"/>
    <w:rsid w:val="00DD5B3A"/>
    <w:rsid w:val="00DD676B"/>
    <w:rsid w:val="00DE0087"/>
    <w:rsid w:val="00DE0416"/>
    <w:rsid w:val="00DE22C4"/>
    <w:rsid w:val="00DE35E0"/>
    <w:rsid w:val="00DE571C"/>
    <w:rsid w:val="00DE6A3A"/>
    <w:rsid w:val="00DF074E"/>
    <w:rsid w:val="00DF0E93"/>
    <w:rsid w:val="00DF3EA1"/>
    <w:rsid w:val="00E061C3"/>
    <w:rsid w:val="00E07FD9"/>
    <w:rsid w:val="00E1493F"/>
    <w:rsid w:val="00E243ED"/>
    <w:rsid w:val="00E3303F"/>
    <w:rsid w:val="00E34468"/>
    <w:rsid w:val="00E47E58"/>
    <w:rsid w:val="00E511D4"/>
    <w:rsid w:val="00E52E2B"/>
    <w:rsid w:val="00E55A64"/>
    <w:rsid w:val="00E56954"/>
    <w:rsid w:val="00E7241E"/>
    <w:rsid w:val="00E72BE7"/>
    <w:rsid w:val="00E76D07"/>
    <w:rsid w:val="00E76F4B"/>
    <w:rsid w:val="00E8725D"/>
    <w:rsid w:val="00EA24E1"/>
    <w:rsid w:val="00EA27CA"/>
    <w:rsid w:val="00EA3EFD"/>
    <w:rsid w:val="00EA598E"/>
    <w:rsid w:val="00EA6841"/>
    <w:rsid w:val="00EB6A75"/>
    <w:rsid w:val="00EB72E4"/>
    <w:rsid w:val="00ED2485"/>
    <w:rsid w:val="00ED28C6"/>
    <w:rsid w:val="00EE1FEC"/>
    <w:rsid w:val="00EE5C57"/>
    <w:rsid w:val="00EE6ADA"/>
    <w:rsid w:val="00EE7D91"/>
    <w:rsid w:val="00EF0374"/>
    <w:rsid w:val="00EF121D"/>
    <w:rsid w:val="00EF400C"/>
    <w:rsid w:val="00EF7097"/>
    <w:rsid w:val="00EF75B6"/>
    <w:rsid w:val="00F04F9E"/>
    <w:rsid w:val="00F05B2F"/>
    <w:rsid w:val="00F10383"/>
    <w:rsid w:val="00F14167"/>
    <w:rsid w:val="00F1441C"/>
    <w:rsid w:val="00F17AA3"/>
    <w:rsid w:val="00F20DD2"/>
    <w:rsid w:val="00F3178C"/>
    <w:rsid w:val="00F43546"/>
    <w:rsid w:val="00F45A65"/>
    <w:rsid w:val="00F45EB9"/>
    <w:rsid w:val="00F510B2"/>
    <w:rsid w:val="00F56187"/>
    <w:rsid w:val="00F6004E"/>
    <w:rsid w:val="00F626AC"/>
    <w:rsid w:val="00F65BC0"/>
    <w:rsid w:val="00F71B98"/>
    <w:rsid w:val="00F72E0C"/>
    <w:rsid w:val="00F744AF"/>
    <w:rsid w:val="00F765AB"/>
    <w:rsid w:val="00F8228A"/>
    <w:rsid w:val="00F855BF"/>
    <w:rsid w:val="00F971B0"/>
    <w:rsid w:val="00F97BA4"/>
    <w:rsid w:val="00FA08A3"/>
    <w:rsid w:val="00FA11B0"/>
    <w:rsid w:val="00FB747D"/>
    <w:rsid w:val="00FC1369"/>
    <w:rsid w:val="00FC5DFC"/>
    <w:rsid w:val="00FC6247"/>
    <w:rsid w:val="00FC7804"/>
    <w:rsid w:val="00FD5F78"/>
    <w:rsid w:val="00FF50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8AB74"/>
  <w15:chartTrackingRefBased/>
  <w15:docId w15:val="{ECEC39DF-0F3F-49A2-A47E-6585313A5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05B"/>
    <w:pPr>
      <w:widowControl w:val="0"/>
      <w:jc w:val="both"/>
    </w:pPr>
    <w:rPr>
      <w:rFonts w:eastAsia="宋体"/>
      <w:sz w:val="24"/>
    </w:rPr>
  </w:style>
  <w:style w:type="paragraph" w:styleId="1">
    <w:name w:val="heading 1"/>
    <w:basedOn w:val="a"/>
    <w:next w:val="a"/>
    <w:link w:val="10"/>
    <w:uiPriority w:val="9"/>
    <w:qFormat/>
    <w:rsid w:val="003B4EA2"/>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F20DD2"/>
    <w:pPr>
      <w:keepNext/>
      <w:keepLines/>
      <w:numPr>
        <w:numId w:val="31"/>
      </w:numPr>
      <w:spacing w:before="260" w:after="260" w:line="416" w:lineRule="auto"/>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B67A52"/>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9B54AC"/>
    <w:pPr>
      <w:keepNext/>
      <w:keepLines/>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0"/>
    <w:uiPriority w:val="9"/>
    <w:unhideWhenUsed/>
    <w:qFormat/>
    <w:rsid w:val="00CD637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B4EA2"/>
    <w:rPr>
      <w:rFonts w:eastAsia="宋体"/>
      <w:b/>
      <w:bCs/>
      <w:kern w:val="44"/>
      <w:sz w:val="32"/>
      <w:szCs w:val="44"/>
    </w:rPr>
  </w:style>
  <w:style w:type="character" w:customStyle="1" w:styleId="20">
    <w:name w:val="标题 2 字符"/>
    <w:basedOn w:val="a0"/>
    <w:link w:val="2"/>
    <w:uiPriority w:val="9"/>
    <w:rsid w:val="00F20DD2"/>
    <w:rPr>
      <w:rFonts w:asciiTheme="majorHAnsi" w:eastAsia="宋体" w:hAnsiTheme="majorHAnsi" w:cstheme="majorBidi"/>
      <w:b/>
      <w:bCs/>
      <w:sz w:val="30"/>
      <w:szCs w:val="32"/>
    </w:rPr>
  </w:style>
  <w:style w:type="character" w:customStyle="1" w:styleId="30">
    <w:name w:val="标题 3 字符"/>
    <w:basedOn w:val="a0"/>
    <w:link w:val="3"/>
    <w:uiPriority w:val="9"/>
    <w:rsid w:val="00B67A52"/>
    <w:rPr>
      <w:rFonts w:eastAsia="宋体"/>
      <w:b/>
      <w:bCs/>
      <w:sz w:val="24"/>
      <w:szCs w:val="32"/>
    </w:rPr>
  </w:style>
  <w:style w:type="character" w:customStyle="1" w:styleId="40">
    <w:name w:val="标题 4 字符"/>
    <w:basedOn w:val="a0"/>
    <w:link w:val="4"/>
    <w:uiPriority w:val="9"/>
    <w:rsid w:val="009B54AC"/>
    <w:rPr>
      <w:rFonts w:asciiTheme="majorHAnsi" w:eastAsia="宋体" w:hAnsiTheme="majorHAnsi" w:cstheme="majorBidi"/>
      <w:b/>
      <w:bCs/>
      <w:sz w:val="28"/>
      <w:szCs w:val="28"/>
    </w:rPr>
  </w:style>
  <w:style w:type="paragraph" w:styleId="a3">
    <w:name w:val="header"/>
    <w:basedOn w:val="a"/>
    <w:link w:val="a4"/>
    <w:uiPriority w:val="99"/>
    <w:unhideWhenUsed/>
    <w:rsid w:val="003B4E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B4EA2"/>
    <w:rPr>
      <w:sz w:val="18"/>
      <w:szCs w:val="18"/>
    </w:rPr>
  </w:style>
  <w:style w:type="paragraph" w:styleId="a5">
    <w:name w:val="footer"/>
    <w:basedOn w:val="a"/>
    <w:link w:val="a6"/>
    <w:uiPriority w:val="99"/>
    <w:unhideWhenUsed/>
    <w:rsid w:val="003B4EA2"/>
    <w:pPr>
      <w:tabs>
        <w:tab w:val="center" w:pos="4153"/>
        <w:tab w:val="right" w:pos="8306"/>
      </w:tabs>
      <w:snapToGrid w:val="0"/>
      <w:jc w:val="left"/>
    </w:pPr>
    <w:rPr>
      <w:sz w:val="18"/>
      <w:szCs w:val="18"/>
    </w:rPr>
  </w:style>
  <w:style w:type="character" w:customStyle="1" w:styleId="a6">
    <w:name w:val="页脚 字符"/>
    <w:basedOn w:val="a0"/>
    <w:link w:val="a5"/>
    <w:uiPriority w:val="99"/>
    <w:rsid w:val="003B4EA2"/>
    <w:rPr>
      <w:sz w:val="18"/>
      <w:szCs w:val="18"/>
    </w:rPr>
  </w:style>
  <w:style w:type="paragraph" w:styleId="a7">
    <w:name w:val="Balloon Text"/>
    <w:basedOn w:val="a"/>
    <w:link w:val="a8"/>
    <w:uiPriority w:val="99"/>
    <w:semiHidden/>
    <w:unhideWhenUsed/>
    <w:rsid w:val="003B4EA2"/>
    <w:rPr>
      <w:sz w:val="18"/>
      <w:szCs w:val="18"/>
    </w:rPr>
  </w:style>
  <w:style w:type="character" w:customStyle="1" w:styleId="a8">
    <w:name w:val="批注框文本 字符"/>
    <w:basedOn w:val="a0"/>
    <w:link w:val="a7"/>
    <w:uiPriority w:val="99"/>
    <w:semiHidden/>
    <w:rsid w:val="003B4EA2"/>
    <w:rPr>
      <w:sz w:val="18"/>
      <w:szCs w:val="18"/>
    </w:rPr>
  </w:style>
  <w:style w:type="character" w:styleId="a9">
    <w:name w:val="Emphasis"/>
    <w:basedOn w:val="a0"/>
    <w:uiPriority w:val="20"/>
    <w:qFormat/>
    <w:rsid w:val="000D573B"/>
    <w:rPr>
      <w:i/>
      <w:iCs/>
    </w:rPr>
  </w:style>
  <w:style w:type="paragraph" w:styleId="aa">
    <w:name w:val="No Spacing"/>
    <w:link w:val="ab"/>
    <w:uiPriority w:val="1"/>
    <w:qFormat/>
    <w:rsid w:val="000D573B"/>
    <w:rPr>
      <w:kern w:val="0"/>
      <w:sz w:val="22"/>
    </w:rPr>
  </w:style>
  <w:style w:type="character" w:customStyle="1" w:styleId="ab">
    <w:name w:val="无间隔 字符"/>
    <w:basedOn w:val="a0"/>
    <w:link w:val="aa"/>
    <w:uiPriority w:val="1"/>
    <w:rsid w:val="000D573B"/>
    <w:rPr>
      <w:kern w:val="0"/>
      <w:sz w:val="22"/>
    </w:rPr>
  </w:style>
  <w:style w:type="paragraph" w:styleId="ac">
    <w:name w:val="Date"/>
    <w:basedOn w:val="a"/>
    <w:next w:val="a"/>
    <w:link w:val="ad"/>
    <w:uiPriority w:val="99"/>
    <w:semiHidden/>
    <w:unhideWhenUsed/>
    <w:rsid w:val="00F626AC"/>
    <w:pPr>
      <w:ind w:leftChars="2500" w:left="100"/>
    </w:pPr>
  </w:style>
  <w:style w:type="character" w:customStyle="1" w:styleId="ad">
    <w:name w:val="日期 字符"/>
    <w:basedOn w:val="a0"/>
    <w:link w:val="ac"/>
    <w:uiPriority w:val="99"/>
    <w:semiHidden/>
    <w:rsid w:val="00F626AC"/>
  </w:style>
  <w:style w:type="table" w:styleId="ae">
    <w:name w:val="Table Grid"/>
    <w:basedOn w:val="a1"/>
    <w:uiPriority w:val="39"/>
    <w:rsid w:val="00F626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897EF0"/>
  </w:style>
  <w:style w:type="paragraph" w:styleId="af">
    <w:name w:val="List Paragraph"/>
    <w:basedOn w:val="a"/>
    <w:uiPriority w:val="34"/>
    <w:qFormat/>
    <w:rsid w:val="00447584"/>
    <w:pPr>
      <w:ind w:firstLineChars="200" w:firstLine="420"/>
    </w:pPr>
  </w:style>
  <w:style w:type="character" w:styleId="af0">
    <w:name w:val="annotation reference"/>
    <w:basedOn w:val="a0"/>
    <w:uiPriority w:val="99"/>
    <w:semiHidden/>
    <w:unhideWhenUsed/>
    <w:rsid w:val="0085046E"/>
    <w:rPr>
      <w:sz w:val="21"/>
      <w:szCs w:val="21"/>
    </w:rPr>
  </w:style>
  <w:style w:type="paragraph" w:styleId="af1">
    <w:name w:val="annotation text"/>
    <w:basedOn w:val="a"/>
    <w:link w:val="af2"/>
    <w:uiPriority w:val="99"/>
    <w:semiHidden/>
    <w:unhideWhenUsed/>
    <w:rsid w:val="0085046E"/>
    <w:pPr>
      <w:jc w:val="left"/>
    </w:pPr>
  </w:style>
  <w:style w:type="character" w:customStyle="1" w:styleId="af2">
    <w:name w:val="批注文字 字符"/>
    <w:basedOn w:val="a0"/>
    <w:link w:val="af1"/>
    <w:uiPriority w:val="99"/>
    <w:semiHidden/>
    <w:rsid w:val="0085046E"/>
    <w:rPr>
      <w:rFonts w:eastAsia="宋体"/>
      <w:sz w:val="24"/>
    </w:rPr>
  </w:style>
  <w:style w:type="paragraph" w:styleId="af3">
    <w:name w:val="annotation subject"/>
    <w:basedOn w:val="af1"/>
    <w:next w:val="af1"/>
    <w:link w:val="af4"/>
    <w:uiPriority w:val="99"/>
    <w:semiHidden/>
    <w:unhideWhenUsed/>
    <w:rsid w:val="0085046E"/>
    <w:rPr>
      <w:b/>
      <w:bCs/>
    </w:rPr>
  </w:style>
  <w:style w:type="character" w:customStyle="1" w:styleId="af4">
    <w:name w:val="批注主题 字符"/>
    <w:basedOn w:val="af2"/>
    <w:link w:val="af3"/>
    <w:uiPriority w:val="99"/>
    <w:semiHidden/>
    <w:rsid w:val="0085046E"/>
    <w:rPr>
      <w:rFonts w:eastAsia="宋体"/>
      <w:b/>
      <w:bCs/>
      <w:sz w:val="24"/>
    </w:rPr>
  </w:style>
  <w:style w:type="paragraph" w:styleId="TOC">
    <w:name w:val="TOC Heading"/>
    <w:basedOn w:val="1"/>
    <w:next w:val="a"/>
    <w:uiPriority w:val="39"/>
    <w:unhideWhenUsed/>
    <w:qFormat/>
    <w:rsid w:val="00DD39B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0C662A"/>
    <w:pPr>
      <w:tabs>
        <w:tab w:val="right" w:leader="dot" w:pos="8296"/>
      </w:tabs>
    </w:pPr>
  </w:style>
  <w:style w:type="paragraph" w:styleId="TOC2">
    <w:name w:val="toc 2"/>
    <w:basedOn w:val="a"/>
    <w:next w:val="a"/>
    <w:autoRedefine/>
    <w:uiPriority w:val="39"/>
    <w:unhideWhenUsed/>
    <w:rsid w:val="00403373"/>
    <w:pPr>
      <w:tabs>
        <w:tab w:val="left" w:pos="1260"/>
        <w:tab w:val="right" w:leader="dot" w:pos="8296"/>
      </w:tabs>
      <w:ind w:leftChars="100" w:left="240"/>
    </w:pPr>
  </w:style>
  <w:style w:type="paragraph" w:styleId="TOC3">
    <w:name w:val="toc 3"/>
    <w:basedOn w:val="a"/>
    <w:next w:val="a"/>
    <w:autoRedefine/>
    <w:uiPriority w:val="39"/>
    <w:unhideWhenUsed/>
    <w:rsid w:val="00734555"/>
    <w:pPr>
      <w:tabs>
        <w:tab w:val="left" w:pos="1680"/>
        <w:tab w:val="right" w:leader="dot" w:pos="8296"/>
      </w:tabs>
      <w:spacing w:line="240" w:lineRule="exact"/>
      <w:ind w:leftChars="200" w:left="480"/>
    </w:pPr>
  </w:style>
  <w:style w:type="character" w:styleId="af5">
    <w:name w:val="Hyperlink"/>
    <w:basedOn w:val="a0"/>
    <w:uiPriority w:val="99"/>
    <w:unhideWhenUsed/>
    <w:rsid w:val="00DD39B8"/>
    <w:rPr>
      <w:color w:val="0563C1" w:themeColor="hyperlink"/>
      <w:u w:val="single"/>
    </w:rPr>
  </w:style>
  <w:style w:type="paragraph" w:styleId="af6">
    <w:name w:val="Normal (Web)"/>
    <w:basedOn w:val="a"/>
    <w:uiPriority w:val="99"/>
    <w:unhideWhenUsed/>
    <w:rsid w:val="00C218B7"/>
    <w:pPr>
      <w:widowControl/>
      <w:spacing w:before="100" w:beforeAutospacing="1" w:after="100" w:afterAutospacing="1"/>
      <w:jc w:val="left"/>
    </w:pPr>
    <w:rPr>
      <w:rFonts w:ascii="宋体" w:hAnsi="宋体" w:cs="宋体"/>
      <w:kern w:val="0"/>
      <w:szCs w:val="24"/>
    </w:rPr>
  </w:style>
  <w:style w:type="character" w:customStyle="1" w:styleId="50">
    <w:name w:val="标题 5 字符"/>
    <w:basedOn w:val="a0"/>
    <w:link w:val="5"/>
    <w:uiPriority w:val="9"/>
    <w:rsid w:val="00CD637F"/>
    <w:rPr>
      <w:rFonts w:eastAsia="宋体"/>
      <w:b/>
      <w:bCs/>
      <w:sz w:val="28"/>
      <w:szCs w:val="28"/>
    </w:rPr>
  </w:style>
  <w:style w:type="paragraph" w:styleId="TOC4">
    <w:name w:val="toc 4"/>
    <w:basedOn w:val="a"/>
    <w:next w:val="a"/>
    <w:autoRedefine/>
    <w:uiPriority w:val="39"/>
    <w:unhideWhenUsed/>
    <w:rsid w:val="006120D8"/>
    <w:pPr>
      <w:ind w:leftChars="600" w:left="1260"/>
    </w:pPr>
    <w:rPr>
      <w:rFonts w:eastAsiaTheme="minorEastAsia"/>
      <w:sz w:val="21"/>
    </w:rPr>
  </w:style>
  <w:style w:type="paragraph" w:styleId="TOC5">
    <w:name w:val="toc 5"/>
    <w:basedOn w:val="a"/>
    <w:next w:val="a"/>
    <w:autoRedefine/>
    <w:uiPriority w:val="39"/>
    <w:unhideWhenUsed/>
    <w:rsid w:val="006120D8"/>
    <w:pPr>
      <w:ind w:leftChars="800" w:left="1680"/>
    </w:pPr>
    <w:rPr>
      <w:rFonts w:eastAsiaTheme="minorEastAsia"/>
      <w:sz w:val="21"/>
    </w:rPr>
  </w:style>
  <w:style w:type="paragraph" w:styleId="TOC6">
    <w:name w:val="toc 6"/>
    <w:basedOn w:val="a"/>
    <w:next w:val="a"/>
    <w:autoRedefine/>
    <w:uiPriority w:val="39"/>
    <w:unhideWhenUsed/>
    <w:rsid w:val="006120D8"/>
    <w:pPr>
      <w:ind w:leftChars="1000" w:left="2100"/>
    </w:pPr>
    <w:rPr>
      <w:rFonts w:eastAsiaTheme="minorEastAsia"/>
      <w:sz w:val="21"/>
    </w:rPr>
  </w:style>
  <w:style w:type="paragraph" w:styleId="TOC7">
    <w:name w:val="toc 7"/>
    <w:basedOn w:val="a"/>
    <w:next w:val="a"/>
    <w:autoRedefine/>
    <w:uiPriority w:val="39"/>
    <w:unhideWhenUsed/>
    <w:rsid w:val="006120D8"/>
    <w:pPr>
      <w:ind w:leftChars="1200" w:left="2520"/>
    </w:pPr>
    <w:rPr>
      <w:rFonts w:eastAsiaTheme="minorEastAsia"/>
      <w:sz w:val="21"/>
    </w:rPr>
  </w:style>
  <w:style w:type="paragraph" w:styleId="TOC8">
    <w:name w:val="toc 8"/>
    <w:basedOn w:val="a"/>
    <w:next w:val="a"/>
    <w:autoRedefine/>
    <w:uiPriority w:val="39"/>
    <w:unhideWhenUsed/>
    <w:rsid w:val="006120D8"/>
    <w:pPr>
      <w:ind w:leftChars="1400" w:left="2940"/>
    </w:pPr>
    <w:rPr>
      <w:rFonts w:eastAsiaTheme="minorEastAsia"/>
      <w:sz w:val="21"/>
    </w:rPr>
  </w:style>
  <w:style w:type="paragraph" w:styleId="TOC9">
    <w:name w:val="toc 9"/>
    <w:basedOn w:val="a"/>
    <w:next w:val="a"/>
    <w:autoRedefine/>
    <w:uiPriority w:val="39"/>
    <w:unhideWhenUsed/>
    <w:rsid w:val="006120D8"/>
    <w:pPr>
      <w:ind w:leftChars="1600" w:left="3360"/>
    </w:pPr>
    <w:rPr>
      <w:rFonts w:eastAsiaTheme="minorEastAsia"/>
      <w:sz w:val="21"/>
    </w:rPr>
  </w:style>
  <w:style w:type="character" w:styleId="af7">
    <w:name w:val="Unresolved Mention"/>
    <w:basedOn w:val="a0"/>
    <w:uiPriority w:val="99"/>
    <w:semiHidden/>
    <w:unhideWhenUsed/>
    <w:rsid w:val="006120D8"/>
    <w:rPr>
      <w:color w:val="605E5C"/>
      <w:shd w:val="clear" w:color="auto" w:fill="E1DFDD"/>
    </w:rPr>
  </w:style>
  <w:style w:type="paragraph" w:styleId="af8">
    <w:name w:val="footnote text"/>
    <w:basedOn w:val="a"/>
    <w:link w:val="af9"/>
    <w:uiPriority w:val="99"/>
    <w:semiHidden/>
    <w:unhideWhenUsed/>
    <w:rsid w:val="001A6945"/>
    <w:pPr>
      <w:snapToGrid w:val="0"/>
      <w:spacing w:line="360" w:lineRule="auto"/>
      <w:jc w:val="left"/>
    </w:pPr>
    <w:rPr>
      <w:rFonts w:ascii="Calibri" w:hAnsi="Calibri" w:cs="Times New Roman"/>
      <w:sz w:val="18"/>
      <w:szCs w:val="18"/>
    </w:rPr>
  </w:style>
  <w:style w:type="character" w:customStyle="1" w:styleId="af9">
    <w:name w:val="脚注文本 字符"/>
    <w:basedOn w:val="a0"/>
    <w:link w:val="af8"/>
    <w:uiPriority w:val="99"/>
    <w:semiHidden/>
    <w:rsid w:val="001A6945"/>
    <w:rPr>
      <w:rFonts w:ascii="Calibri" w:eastAsia="宋体" w:hAnsi="Calibri" w:cs="Times New Roman"/>
      <w:sz w:val="18"/>
      <w:szCs w:val="18"/>
    </w:rPr>
  </w:style>
  <w:style w:type="character" w:styleId="afa">
    <w:name w:val="footnote reference"/>
    <w:uiPriority w:val="99"/>
    <w:semiHidden/>
    <w:unhideWhenUsed/>
    <w:rsid w:val="001A6945"/>
    <w:rPr>
      <w:vertAlign w:val="superscript"/>
    </w:rPr>
  </w:style>
  <w:style w:type="character" w:styleId="afb">
    <w:name w:val="Strong"/>
    <w:basedOn w:val="a0"/>
    <w:uiPriority w:val="22"/>
    <w:qFormat/>
    <w:rsid w:val="0054403F"/>
    <w:rPr>
      <w:b/>
      <w:bCs/>
    </w:rPr>
  </w:style>
  <w:style w:type="character" w:customStyle="1" w:styleId="mjx-char">
    <w:name w:val="mjx-char"/>
    <w:basedOn w:val="a0"/>
    <w:rsid w:val="00014C28"/>
  </w:style>
  <w:style w:type="character" w:customStyle="1" w:styleId="mjxassistivemathml">
    <w:name w:val="mjx_assistive_mathml"/>
    <w:basedOn w:val="a0"/>
    <w:rsid w:val="00014C28"/>
  </w:style>
  <w:style w:type="paragraph" w:styleId="afc">
    <w:name w:val="Revision"/>
    <w:hidden/>
    <w:uiPriority w:val="99"/>
    <w:semiHidden/>
    <w:rsid w:val="00AB2E55"/>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4732">
      <w:bodyDiv w:val="1"/>
      <w:marLeft w:val="0"/>
      <w:marRight w:val="0"/>
      <w:marTop w:val="0"/>
      <w:marBottom w:val="0"/>
      <w:divBdr>
        <w:top w:val="none" w:sz="0" w:space="0" w:color="auto"/>
        <w:left w:val="none" w:sz="0" w:space="0" w:color="auto"/>
        <w:bottom w:val="none" w:sz="0" w:space="0" w:color="auto"/>
        <w:right w:val="none" w:sz="0" w:space="0" w:color="auto"/>
      </w:divBdr>
    </w:div>
    <w:div w:id="13970366">
      <w:bodyDiv w:val="1"/>
      <w:marLeft w:val="0"/>
      <w:marRight w:val="0"/>
      <w:marTop w:val="0"/>
      <w:marBottom w:val="0"/>
      <w:divBdr>
        <w:top w:val="none" w:sz="0" w:space="0" w:color="auto"/>
        <w:left w:val="none" w:sz="0" w:space="0" w:color="auto"/>
        <w:bottom w:val="none" w:sz="0" w:space="0" w:color="auto"/>
        <w:right w:val="none" w:sz="0" w:space="0" w:color="auto"/>
      </w:divBdr>
    </w:div>
    <w:div w:id="63182688">
      <w:bodyDiv w:val="1"/>
      <w:marLeft w:val="0"/>
      <w:marRight w:val="0"/>
      <w:marTop w:val="0"/>
      <w:marBottom w:val="0"/>
      <w:divBdr>
        <w:top w:val="none" w:sz="0" w:space="0" w:color="auto"/>
        <w:left w:val="none" w:sz="0" w:space="0" w:color="auto"/>
        <w:bottom w:val="none" w:sz="0" w:space="0" w:color="auto"/>
        <w:right w:val="none" w:sz="0" w:space="0" w:color="auto"/>
      </w:divBdr>
    </w:div>
    <w:div w:id="94639320">
      <w:bodyDiv w:val="1"/>
      <w:marLeft w:val="0"/>
      <w:marRight w:val="0"/>
      <w:marTop w:val="0"/>
      <w:marBottom w:val="0"/>
      <w:divBdr>
        <w:top w:val="none" w:sz="0" w:space="0" w:color="auto"/>
        <w:left w:val="none" w:sz="0" w:space="0" w:color="auto"/>
        <w:bottom w:val="none" w:sz="0" w:space="0" w:color="auto"/>
        <w:right w:val="none" w:sz="0" w:space="0" w:color="auto"/>
      </w:divBdr>
    </w:div>
    <w:div w:id="97719296">
      <w:bodyDiv w:val="1"/>
      <w:marLeft w:val="0"/>
      <w:marRight w:val="0"/>
      <w:marTop w:val="0"/>
      <w:marBottom w:val="0"/>
      <w:divBdr>
        <w:top w:val="none" w:sz="0" w:space="0" w:color="auto"/>
        <w:left w:val="none" w:sz="0" w:space="0" w:color="auto"/>
        <w:bottom w:val="none" w:sz="0" w:space="0" w:color="auto"/>
        <w:right w:val="none" w:sz="0" w:space="0" w:color="auto"/>
      </w:divBdr>
    </w:div>
    <w:div w:id="119542535">
      <w:bodyDiv w:val="1"/>
      <w:marLeft w:val="0"/>
      <w:marRight w:val="0"/>
      <w:marTop w:val="0"/>
      <w:marBottom w:val="0"/>
      <w:divBdr>
        <w:top w:val="none" w:sz="0" w:space="0" w:color="auto"/>
        <w:left w:val="none" w:sz="0" w:space="0" w:color="auto"/>
        <w:bottom w:val="none" w:sz="0" w:space="0" w:color="auto"/>
        <w:right w:val="none" w:sz="0" w:space="0" w:color="auto"/>
      </w:divBdr>
    </w:div>
    <w:div w:id="289211516">
      <w:bodyDiv w:val="1"/>
      <w:marLeft w:val="0"/>
      <w:marRight w:val="0"/>
      <w:marTop w:val="0"/>
      <w:marBottom w:val="0"/>
      <w:divBdr>
        <w:top w:val="none" w:sz="0" w:space="0" w:color="auto"/>
        <w:left w:val="none" w:sz="0" w:space="0" w:color="auto"/>
        <w:bottom w:val="none" w:sz="0" w:space="0" w:color="auto"/>
        <w:right w:val="none" w:sz="0" w:space="0" w:color="auto"/>
      </w:divBdr>
    </w:div>
    <w:div w:id="322203624">
      <w:bodyDiv w:val="1"/>
      <w:marLeft w:val="0"/>
      <w:marRight w:val="0"/>
      <w:marTop w:val="0"/>
      <w:marBottom w:val="0"/>
      <w:divBdr>
        <w:top w:val="none" w:sz="0" w:space="0" w:color="auto"/>
        <w:left w:val="none" w:sz="0" w:space="0" w:color="auto"/>
        <w:bottom w:val="none" w:sz="0" w:space="0" w:color="auto"/>
        <w:right w:val="none" w:sz="0" w:space="0" w:color="auto"/>
      </w:divBdr>
    </w:div>
    <w:div w:id="436027035">
      <w:bodyDiv w:val="1"/>
      <w:marLeft w:val="0"/>
      <w:marRight w:val="0"/>
      <w:marTop w:val="0"/>
      <w:marBottom w:val="0"/>
      <w:divBdr>
        <w:top w:val="none" w:sz="0" w:space="0" w:color="auto"/>
        <w:left w:val="none" w:sz="0" w:space="0" w:color="auto"/>
        <w:bottom w:val="none" w:sz="0" w:space="0" w:color="auto"/>
        <w:right w:val="none" w:sz="0" w:space="0" w:color="auto"/>
      </w:divBdr>
    </w:div>
    <w:div w:id="451246613">
      <w:bodyDiv w:val="1"/>
      <w:marLeft w:val="0"/>
      <w:marRight w:val="0"/>
      <w:marTop w:val="0"/>
      <w:marBottom w:val="0"/>
      <w:divBdr>
        <w:top w:val="none" w:sz="0" w:space="0" w:color="auto"/>
        <w:left w:val="none" w:sz="0" w:space="0" w:color="auto"/>
        <w:bottom w:val="none" w:sz="0" w:space="0" w:color="auto"/>
        <w:right w:val="none" w:sz="0" w:space="0" w:color="auto"/>
      </w:divBdr>
    </w:div>
    <w:div w:id="495267610">
      <w:bodyDiv w:val="1"/>
      <w:marLeft w:val="0"/>
      <w:marRight w:val="0"/>
      <w:marTop w:val="0"/>
      <w:marBottom w:val="0"/>
      <w:divBdr>
        <w:top w:val="none" w:sz="0" w:space="0" w:color="auto"/>
        <w:left w:val="none" w:sz="0" w:space="0" w:color="auto"/>
        <w:bottom w:val="none" w:sz="0" w:space="0" w:color="auto"/>
        <w:right w:val="none" w:sz="0" w:space="0" w:color="auto"/>
      </w:divBdr>
    </w:div>
    <w:div w:id="496193434">
      <w:bodyDiv w:val="1"/>
      <w:marLeft w:val="0"/>
      <w:marRight w:val="0"/>
      <w:marTop w:val="0"/>
      <w:marBottom w:val="0"/>
      <w:divBdr>
        <w:top w:val="none" w:sz="0" w:space="0" w:color="auto"/>
        <w:left w:val="none" w:sz="0" w:space="0" w:color="auto"/>
        <w:bottom w:val="none" w:sz="0" w:space="0" w:color="auto"/>
        <w:right w:val="none" w:sz="0" w:space="0" w:color="auto"/>
      </w:divBdr>
    </w:div>
    <w:div w:id="499858701">
      <w:bodyDiv w:val="1"/>
      <w:marLeft w:val="0"/>
      <w:marRight w:val="0"/>
      <w:marTop w:val="0"/>
      <w:marBottom w:val="0"/>
      <w:divBdr>
        <w:top w:val="none" w:sz="0" w:space="0" w:color="auto"/>
        <w:left w:val="none" w:sz="0" w:space="0" w:color="auto"/>
        <w:bottom w:val="none" w:sz="0" w:space="0" w:color="auto"/>
        <w:right w:val="none" w:sz="0" w:space="0" w:color="auto"/>
      </w:divBdr>
      <w:divsChild>
        <w:div w:id="1588729981">
          <w:marLeft w:val="0"/>
          <w:marRight w:val="0"/>
          <w:marTop w:val="0"/>
          <w:marBottom w:val="0"/>
          <w:divBdr>
            <w:top w:val="none" w:sz="0" w:space="0" w:color="auto"/>
            <w:left w:val="none" w:sz="0" w:space="0" w:color="auto"/>
            <w:bottom w:val="none" w:sz="0" w:space="0" w:color="auto"/>
            <w:right w:val="none" w:sz="0" w:space="0" w:color="auto"/>
          </w:divBdr>
        </w:div>
        <w:div w:id="1888174955">
          <w:marLeft w:val="0"/>
          <w:marRight w:val="0"/>
          <w:marTop w:val="0"/>
          <w:marBottom w:val="0"/>
          <w:divBdr>
            <w:top w:val="none" w:sz="0" w:space="0" w:color="auto"/>
            <w:left w:val="none" w:sz="0" w:space="0" w:color="auto"/>
            <w:bottom w:val="none" w:sz="0" w:space="0" w:color="auto"/>
            <w:right w:val="none" w:sz="0" w:space="0" w:color="auto"/>
          </w:divBdr>
        </w:div>
        <w:div w:id="9458334">
          <w:marLeft w:val="0"/>
          <w:marRight w:val="0"/>
          <w:marTop w:val="0"/>
          <w:marBottom w:val="0"/>
          <w:divBdr>
            <w:top w:val="none" w:sz="0" w:space="0" w:color="auto"/>
            <w:left w:val="none" w:sz="0" w:space="0" w:color="auto"/>
            <w:bottom w:val="none" w:sz="0" w:space="0" w:color="auto"/>
            <w:right w:val="none" w:sz="0" w:space="0" w:color="auto"/>
          </w:divBdr>
        </w:div>
        <w:div w:id="431509125">
          <w:marLeft w:val="0"/>
          <w:marRight w:val="0"/>
          <w:marTop w:val="0"/>
          <w:marBottom w:val="0"/>
          <w:divBdr>
            <w:top w:val="none" w:sz="0" w:space="0" w:color="auto"/>
            <w:left w:val="none" w:sz="0" w:space="0" w:color="auto"/>
            <w:bottom w:val="none" w:sz="0" w:space="0" w:color="auto"/>
            <w:right w:val="none" w:sz="0" w:space="0" w:color="auto"/>
          </w:divBdr>
        </w:div>
        <w:div w:id="1797718773">
          <w:marLeft w:val="0"/>
          <w:marRight w:val="0"/>
          <w:marTop w:val="0"/>
          <w:marBottom w:val="0"/>
          <w:divBdr>
            <w:top w:val="none" w:sz="0" w:space="0" w:color="auto"/>
            <w:left w:val="none" w:sz="0" w:space="0" w:color="auto"/>
            <w:bottom w:val="none" w:sz="0" w:space="0" w:color="auto"/>
            <w:right w:val="none" w:sz="0" w:space="0" w:color="auto"/>
          </w:divBdr>
        </w:div>
        <w:div w:id="2006786488">
          <w:marLeft w:val="0"/>
          <w:marRight w:val="0"/>
          <w:marTop w:val="0"/>
          <w:marBottom w:val="0"/>
          <w:divBdr>
            <w:top w:val="none" w:sz="0" w:space="0" w:color="auto"/>
            <w:left w:val="none" w:sz="0" w:space="0" w:color="auto"/>
            <w:bottom w:val="none" w:sz="0" w:space="0" w:color="auto"/>
            <w:right w:val="none" w:sz="0" w:space="0" w:color="auto"/>
          </w:divBdr>
        </w:div>
      </w:divsChild>
    </w:div>
    <w:div w:id="543061856">
      <w:bodyDiv w:val="1"/>
      <w:marLeft w:val="0"/>
      <w:marRight w:val="0"/>
      <w:marTop w:val="0"/>
      <w:marBottom w:val="0"/>
      <w:divBdr>
        <w:top w:val="none" w:sz="0" w:space="0" w:color="auto"/>
        <w:left w:val="none" w:sz="0" w:space="0" w:color="auto"/>
        <w:bottom w:val="none" w:sz="0" w:space="0" w:color="auto"/>
        <w:right w:val="none" w:sz="0" w:space="0" w:color="auto"/>
      </w:divBdr>
    </w:div>
    <w:div w:id="581184452">
      <w:bodyDiv w:val="1"/>
      <w:marLeft w:val="0"/>
      <w:marRight w:val="0"/>
      <w:marTop w:val="0"/>
      <w:marBottom w:val="0"/>
      <w:divBdr>
        <w:top w:val="none" w:sz="0" w:space="0" w:color="auto"/>
        <w:left w:val="none" w:sz="0" w:space="0" w:color="auto"/>
        <w:bottom w:val="none" w:sz="0" w:space="0" w:color="auto"/>
        <w:right w:val="none" w:sz="0" w:space="0" w:color="auto"/>
      </w:divBdr>
      <w:divsChild>
        <w:div w:id="1036663263">
          <w:marLeft w:val="0"/>
          <w:marRight w:val="0"/>
          <w:marTop w:val="0"/>
          <w:marBottom w:val="0"/>
          <w:divBdr>
            <w:top w:val="none" w:sz="0" w:space="0" w:color="auto"/>
            <w:left w:val="none" w:sz="0" w:space="0" w:color="auto"/>
            <w:bottom w:val="none" w:sz="0" w:space="0" w:color="auto"/>
            <w:right w:val="none" w:sz="0" w:space="0" w:color="auto"/>
          </w:divBdr>
        </w:div>
        <w:div w:id="788624286">
          <w:marLeft w:val="0"/>
          <w:marRight w:val="0"/>
          <w:marTop w:val="0"/>
          <w:marBottom w:val="0"/>
          <w:divBdr>
            <w:top w:val="none" w:sz="0" w:space="0" w:color="auto"/>
            <w:left w:val="none" w:sz="0" w:space="0" w:color="auto"/>
            <w:bottom w:val="none" w:sz="0" w:space="0" w:color="auto"/>
            <w:right w:val="none" w:sz="0" w:space="0" w:color="auto"/>
          </w:divBdr>
        </w:div>
      </w:divsChild>
    </w:div>
    <w:div w:id="586155928">
      <w:bodyDiv w:val="1"/>
      <w:marLeft w:val="0"/>
      <w:marRight w:val="0"/>
      <w:marTop w:val="0"/>
      <w:marBottom w:val="0"/>
      <w:divBdr>
        <w:top w:val="none" w:sz="0" w:space="0" w:color="auto"/>
        <w:left w:val="none" w:sz="0" w:space="0" w:color="auto"/>
        <w:bottom w:val="none" w:sz="0" w:space="0" w:color="auto"/>
        <w:right w:val="none" w:sz="0" w:space="0" w:color="auto"/>
      </w:divBdr>
    </w:div>
    <w:div w:id="659502374">
      <w:bodyDiv w:val="1"/>
      <w:marLeft w:val="0"/>
      <w:marRight w:val="0"/>
      <w:marTop w:val="0"/>
      <w:marBottom w:val="0"/>
      <w:divBdr>
        <w:top w:val="none" w:sz="0" w:space="0" w:color="auto"/>
        <w:left w:val="none" w:sz="0" w:space="0" w:color="auto"/>
        <w:bottom w:val="none" w:sz="0" w:space="0" w:color="auto"/>
        <w:right w:val="none" w:sz="0" w:space="0" w:color="auto"/>
      </w:divBdr>
    </w:div>
    <w:div w:id="802623686">
      <w:bodyDiv w:val="1"/>
      <w:marLeft w:val="0"/>
      <w:marRight w:val="0"/>
      <w:marTop w:val="0"/>
      <w:marBottom w:val="0"/>
      <w:divBdr>
        <w:top w:val="none" w:sz="0" w:space="0" w:color="auto"/>
        <w:left w:val="none" w:sz="0" w:space="0" w:color="auto"/>
        <w:bottom w:val="none" w:sz="0" w:space="0" w:color="auto"/>
        <w:right w:val="none" w:sz="0" w:space="0" w:color="auto"/>
      </w:divBdr>
    </w:div>
    <w:div w:id="845948752">
      <w:bodyDiv w:val="1"/>
      <w:marLeft w:val="0"/>
      <w:marRight w:val="0"/>
      <w:marTop w:val="0"/>
      <w:marBottom w:val="0"/>
      <w:divBdr>
        <w:top w:val="none" w:sz="0" w:space="0" w:color="auto"/>
        <w:left w:val="none" w:sz="0" w:space="0" w:color="auto"/>
        <w:bottom w:val="none" w:sz="0" w:space="0" w:color="auto"/>
        <w:right w:val="none" w:sz="0" w:space="0" w:color="auto"/>
      </w:divBdr>
    </w:div>
    <w:div w:id="946935879">
      <w:bodyDiv w:val="1"/>
      <w:marLeft w:val="0"/>
      <w:marRight w:val="0"/>
      <w:marTop w:val="0"/>
      <w:marBottom w:val="0"/>
      <w:divBdr>
        <w:top w:val="none" w:sz="0" w:space="0" w:color="auto"/>
        <w:left w:val="none" w:sz="0" w:space="0" w:color="auto"/>
        <w:bottom w:val="none" w:sz="0" w:space="0" w:color="auto"/>
        <w:right w:val="none" w:sz="0" w:space="0" w:color="auto"/>
      </w:divBdr>
    </w:div>
    <w:div w:id="957492353">
      <w:bodyDiv w:val="1"/>
      <w:marLeft w:val="0"/>
      <w:marRight w:val="0"/>
      <w:marTop w:val="0"/>
      <w:marBottom w:val="0"/>
      <w:divBdr>
        <w:top w:val="none" w:sz="0" w:space="0" w:color="auto"/>
        <w:left w:val="none" w:sz="0" w:space="0" w:color="auto"/>
        <w:bottom w:val="none" w:sz="0" w:space="0" w:color="auto"/>
        <w:right w:val="none" w:sz="0" w:space="0" w:color="auto"/>
      </w:divBdr>
    </w:div>
    <w:div w:id="986081970">
      <w:bodyDiv w:val="1"/>
      <w:marLeft w:val="0"/>
      <w:marRight w:val="0"/>
      <w:marTop w:val="0"/>
      <w:marBottom w:val="0"/>
      <w:divBdr>
        <w:top w:val="none" w:sz="0" w:space="0" w:color="auto"/>
        <w:left w:val="none" w:sz="0" w:space="0" w:color="auto"/>
        <w:bottom w:val="none" w:sz="0" w:space="0" w:color="auto"/>
        <w:right w:val="none" w:sz="0" w:space="0" w:color="auto"/>
      </w:divBdr>
    </w:div>
    <w:div w:id="1082799586">
      <w:bodyDiv w:val="1"/>
      <w:marLeft w:val="0"/>
      <w:marRight w:val="0"/>
      <w:marTop w:val="0"/>
      <w:marBottom w:val="0"/>
      <w:divBdr>
        <w:top w:val="none" w:sz="0" w:space="0" w:color="auto"/>
        <w:left w:val="none" w:sz="0" w:space="0" w:color="auto"/>
        <w:bottom w:val="none" w:sz="0" w:space="0" w:color="auto"/>
        <w:right w:val="none" w:sz="0" w:space="0" w:color="auto"/>
      </w:divBdr>
    </w:div>
    <w:div w:id="1085109237">
      <w:bodyDiv w:val="1"/>
      <w:marLeft w:val="0"/>
      <w:marRight w:val="0"/>
      <w:marTop w:val="0"/>
      <w:marBottom w:val="0"/>
      <w:divBdr>
        <w:top w:val="none" w:sz="0" w:space="0" w:color="auto"/>
        <w:left w:val="none" w:sz="0" w:space="0" w:color="auto"/>
        <w:bottom w:val="none" w:sz="0" w:space="0" w:color="auto"/>
        <w:right w:val="none" w:sz="0" w:space="0" w:color="auto"/>
      </w:divBdr>
    </w:div>
    <w:div w:id="1194802685">
      <w:bodyDiv w:val="1"/>
      <w:marLeft w:val="0"/>
      <w:marRight w:val="0"/>
      <w:marTop w:val="0"/>
      <w:marBottom w:val="0"/>
      <w:divBdr>
        <w:top w:val="none" w:sz="0" w:space="0" w:color="auto"/>
        <w:left w:val="none" w:sz="0" w:space="0" w:color="auto"/>
        <w:bottom w:val="none" w:sz="0" w:space="0" w:color="auto"/>
        <w:right w:val="none" w:sz="0" w:space="0" w:color="auto"/>
      </w:divBdr>
    </w:div>
    <w:div w:id="1205872155">
      <w:bodyDiv w:val="1"/>
      <w:marLeft w:val="0"/>
      <w:marRight w:val="0"/>
      <w:marTop w:val="0"/>
      <w:marBottom w:val="0"/>
      <w:divBdr>
        <w:top w:val="none" w:sz="0" w:space="0" w:color="auto"/>
        <w:left w:val="none" w:sz="0" w:space="0" w:color="auto"/>
        <w:bottom w:val="none" w:sz="0" w:space="0" w:color="auto"/>
        <w:right w:val="none" w:sz="0" w:space="0" w:color="auto"/>
      </w:divBdr>
    </w:div>
    <w:div w:id="1233586824">
      <w:bodyDiv w:val="1"/>
      <w:marLeft w:val="0"/>
      <w:marRight w:val="0"/>
      <w:marTop w:val="0"/>
      <w:marBottom w:val="0"/>
      <w:divBdr>
        <w:top w:val="none" w:sz="0" w:space="0" w:color="auto"/>
        <w:left w:val="none" w:sz="0" w:space="0" w:color="auto"/>
        <w:bottom w:val="none" w:sz="0" w:space="0" w:color="auto"/>
        <w:right w:val="none" w:sz="0" w:space="0" w:color="auto"/>
      </w:divBdr>
    </w:div>
    <w:div w:id="1242452024">
      <w:bodyDiv w:val="1"/>
      <w:marLeft w:val="0"/>
      <w:marRight w:val="0"/>
      <w:marTop w:val="0"/>
      <w:marBottom w:val="0"/>
      <w:divBdr>
        <w:top w:val="none" w:sz="0" w:space="0" w:color="auto"/>
        <w:left w:val="none" w:sz="0" w:space="0" w:color="auto"/>
        <w:bottom w:val="none" w:sz="0" w:space="0" w:color="auto"/>
        <w:right w:val="none" w:sz="0" w:space="0" w:color="auto"/>
      </w:divBdr>
    </w:div>
    <w:div w:id="1253851642">
      <w:bodyDiv w:val="1"/>
      <w:marLeft w:val="0"/>
      <w:marRight w:val="0"/>
      <w:marTop w:val="0"/>
      <w:marBottom w:val="0"/>
      <w:divBdr>
        <w:top w:val="none" w:sz="0" w:space="0" w:color="auto"/>
        <w:left w:val="none" w:sz="0" w:space="0" w:color="auto"/>
        <w:bottom w:val="none" w:sz="0" w:space="0" w:color="auto"/>
        <w:right w:val="none" w:sz="0" w:space="0" w:color="auto"/>
      </w:divBdr>
    </w:div>
    <w:div w:id="1333680114">
      <w:bodyDiv w:val="1"/>
      <w:marLeft w:val="0"/>
      <w:marRight w:val="0"/>
      <w:marTop w:val="0"/>
      <w:marBottom w:val="0"/>
      <w:divBdr>
        <w:top w:val="none" w:sz="0" w:space="0" w:color="auto"/>
        <w:left w:val="none" w:sz="0" w:space="0" w:color="auto"/>
        <w:bottom w:val="none" w:sz="0" w:space="0" w:color="auto"/>
        <w:right w:val="none" w:sz="0" w:space="0" w:color="auto"/>
      </w:divBdr>
    </w:div>
    <w:div w:id="1377389661">
      <w:bodyDiv w:val="1"/>
      <w:marLeft w:val="0"/>
      <w:marRight w:val="0"/>
      <w:marTop w:val="0"/>
      <w:marBottom w:val="0"/>
      <w:divBdr>
        <w:top w:val="none" w:sz="0" w:space="0" w:color="auto"/>
        <w:left w:val="none" w:sz="0" w:space="0" w:color="auto"/>
        <w:bottom w:val="none" w:sz="0" w:space="0" w:color="auto"/>
        <w:right w:val="none" w:sz="0" w:space="0" w:color="auto"/>
      </w:divBdr>
    </w:div>
    <w:div w:id="1385985615">
      <w:bodyDiv w:val="1"/>
      <w:marLeft w:val="0"/>
      <w:marRight w:val="0"/>
      <w:marTop w:val="0"/>
      <w:marBottom w:val="0"/>
      <w:divBdr>
        <w:top w:val="none" w:sz="0" w:space="0" w:color="auto"/>
        <w:left w:val="none" w:sz="0" w:space="0" w:color="auto"/>
        <w:bottom w:val="none" w:sz="0" w:space="0" w:color="auto"/>
        <w:right w:val="none" w:sz="0" w:space="0" w:color="auto"/>
      </w:divBdr>
    </w:div>
    <w:div w:id="1496805040">
      <w:bodyDiv w:val="1"/>
      <w:marLeft w:val="0"/>
      <w:marRight w:val="0"/>
      <w:marTop w:val="0"/>
      <w:marBottom w:val="0"/>
      <w:divBdr>
        <w:top w:val="none" w:sz="0" w:space="0" w:color="auto"/>
        <w:left w:val="none" w:sz="0" w:space="0" w:color="auto"/>
        <w:bottom w:val="none" w:sz="0" w:space="0" w:color="auto"/>
        <w:right w:val="none" w:sz="0" w:space="0" w:color="auto"/>
      </w:divBdr>
    </w:div>
    <w:div w:id="1511485104">
      <w:bodyDiv w:val="1"/>
      <w:marLeft w:val="0"/>
      <w:marRight w:val="0"/>
      <w:marTop w:val="0"/>
      <w:marBottom w:val="0"/>
      <w:divBdr>
        <w:top w:val="none" w:sz="0" w:space="0" w:color="auto"/>
        <w:left w:val="none" w:sz="0" w:space="0" w:color="auto"/>
        <w:bottom w:val="none" w:sz="0" w:space="0" w:color="auto"/>
        <w:right w:val="none" w:sz="0" w:space="0" w:color="auto"/>
      </w:divBdr>
    </w:div>
    <w:div w:id="1571773921">
      <w:bodyDiv w:val="1"/>
      <w:marLeft w:val="0"/>
      <w:marRight w:val="0"/>
      <w:marTop w:val="0"/>
      <w:marBottom w:val="0"/>
      <w:divBdr>
        <w:top w:val="none" w:sz="0" w:space="0" w:color="auto"/>
        <w:left w:val="none" w:sz="0" w:space="0" w:color="auto"/>
        <w:bottom w:val="none" w:sz="0" w:space="0" w:color="auto"/>
        <w:right w:val="none" w:sz="0" w:space="0" w:color="auto"/>
      </w:divBdr>
    </w:div>
    <w:div w:id="1591691575">
      <w:bodyDiv w:val="1"/>
      <w:marLeft w:val="0"/>
      <w:marRight w:val="0"/>
      <w:marTop w:val="0"/>
      <w:marBottom w:val="0"/>
      <w:divBdr>
        <w:top w:val="none" w:sz="0" w:space="0" w:color="auto"/>
        <w:left w:val="none" w:sz="0" w:space="0" w:color="auto"/>
        <w:bottom w:val="none" w:sz="0" w:space="0" w:color="auto"/>
        <w:right w:val="none" w:sz="0" w:space="0" w:color="auto"/>
      </w:divBdr>
    </w:div>
    <w:div w:id="1606645223">
      <w:bodyDiv w:val="1"/>
      <w:marLeft w:val="0"/>
      <w:marRight w:val="0"/>
      <w:marTop w:val="0"/>
      <w:marBottom w:val="0"/>
      <w:divBdr>
        <w:top w:val="none" w:sz="0" w:space="0" w:color="auto"/>
        <w:left w:val="none" w:sz="0" w:space="0" w:color="auto"/>
        <w:bottom w:val="none" w:sz="0" w:space="0" w:color="auto"/>
        <w:right w:val="none" w:sz="0" w:space="0" w:color="auto"/>
      </w:divBdr>
    </w:div>
    <w:div w:id="1612862046">
      <w:bodyDiv w:val="1"/>
      <w:marLeft w:val="0"/>
      <w:marRight w:val="0"/>
      <w:marTop w:val="0"/>
      <w:marBottom w:val="0"/>
      <w:divBdr>
        <w:top w:val="none" w:sz="0" w:space="0" w:color="auto"/>
        <w:left w:val="none" w:sz="0" w:space="0" w:color="auto"/>
        <w:bottom w:val="none" w:sz="0" w:space="0" w:color="auto"/>
        <w:right w:val="none" w:sz="0" w:space="0" w:color="auto"/>
      </w:divBdr>
    </w:div>
    <w:div w:id="1673607362">
      <w:bodyDiv w:val="1"/>
      <w:marLeft w:val="0"/>
      <w:marRight w:val="0"/>
      <w:marTop w:val="0"/>
      <w:marBottom w:val="0"/>
      <w:divBdr>
        <w:top w:val="none" w:sz="0" w:space="0" w:color="auto"/>
        <w:left w:val="none" w:sz="0" w:space="0" w:color="auto"/>
        <w:bottom w:val="none" w:sz="0" w:space="0" w:color="auto"/>
        <w:right w:val="none" w:sz="0" w:space="0" w:color="auto"/>
      </w:divBdr>
    </w:div>
    <w:div w:id="1774477896">
      <w:bodyDiv w:val="1"/>
      <w:marLeft w:val="0"/>
      <w:marRight w:val="0"/>
      <w:marTop w:val="0"/>
      <w:marBottom w:val="0"/>
      <w:divBdr>
        <w:top w:val="none" w:sz="0" w:space="0" w:color="auto"/>
        <w:left w:val="none" w:sz="0" w:space="0" w:color="auto"/>
        <w:bottom w:val="none" w:sz="0" w:space="0" w:color="auto"/>
        <w:right w:val="none" w:sz="0" w:space="0" w:color="auto"/>
      </w:divBdr>
    </w:div>
    <w:div w:id="1792095383">
      <w:bodyDiv w:val="1"/>
      <w:marLeft w:val="0"/>
      <w:marRight w:val="0"/>
      <w:marTop w:val="0"/>
      <w:marBottom w:val="0"/>
      <w:divBdr>
        <w:top w:val="none" w:sz="0" w:space="0" w:color="auto"/>
        <w:left w:val="none" w:sz="0" w:space="0" w:color="auto"/>
        <w:bottom w:val="none" w:sz="0" w:space="0" w:color="auto"/>
        <w:right w:val="none" w:sz="0" w:space="0" w:color="auto"/>
      </w:divBdr>
    </w:div>
    <w:div w:id="1843357032">
      <w:bodyDiv w:val="1"/>
      <w:marLeft w:val="0"/>
      <w:marRight w:val="0"/>
      <w:marTop w:val="0"/>
      <w:marBottom w:val="0"/>
      <w:divBdr>
        <w:top w:val="none" w:sz="0" w:space="0" w:color="auto"/>
        <w:left w:val="none" w:sz="0" w:space="0" w:color="auto"/>
        <w:bottom w:val="none" w:sz="0" w:space="0" w:color="auto"/>
        <w:right w:val="none" w:sz="0" w:space="0" w:color="auto"/>
      </w:divBdr>
    </w:div>
    <w:div w:id="1852134838">
      <w:bodyDiv w:val="1"/>
      <w:marLeft w:val="0"/>
      <w:marRight w:val="0"/>
      <w:marTop w:val="0"/>
      <w:marBottom w:val="0"/>
      <w:divBdr>
        <w:top w:val="none" w:sz="0" w:space="0" w:color="auto"/>
        <w:left w:val="none" w:sz="0" w:space="0" w:color="auto"/>
        <w:bottom w:val="none" w:sz="0" w:space="0" w:color="auto"/>
        <w:right w:val="none" w:sz="0" w:space="0" w:color="auto"/>
      </w:divBdr>
    </w:div>
    <w:div w:id="1886023033">
      <w:bodyDiv w:val="1"/>
      <w:marLeft w:val="0"/>
      <w:marRight w:val="0"/>
      <w:marTop w:val="0"/>
      <w:marBottom w:val="0"/>
      <w:divBdr>
        <w:top w:val="none" w:sz="0" w:space="0" w:color="auto"/>
        <w:left w:val="none" w:sz="0" w:space="0" w:color="auto"/>
        <w:bottom w:val="none" w:sz="0" w:space="0" w:color="auto"/>
        <w:right w:val="none" w:sz="0" w:space="0" w:color="auto"/>
      </w:divBdr>
    </w:div>
    <w:div w:id="1894655075">
      <w:bodyDiv w:val="1"/>
      <w:marLeft w:val="0"/>
      <w:marRight w:val="0"/>
      <w:marTop w:val="0"/>
      <w:marBottom w:val="0"/>
      <w:divBdr>
        <w:top w:val="none" w:sz="0" w:space="0" w:color="auto"/>
        <w:left w:val="none" w:sz="0" w:space="0" w:color="auto"/>
        <w:bottom w:val="none" w:sz="0" w:space="0" w:color="auto"/>
        <w:right w:val="none" w:sz="0" w:space="0" w:color="auto"/>
      </w:divBdr>
    </w:div>
    <w:div w:id="1899976387">
      <w:bodyDiv w:val="1"/>
      <w:marLeft w:val="0"/>
      <w:marRight w:val="0"/>
      <w:marTop w:val="0"/>
      <w:marBottom w:val="0"/>
      <w:divBdr>
        <w:top w:val="none" w:sz="0" w:space="0" w:color="auto"/>
        <w:left w:val="none" w:sz="0" w:space="0" w:color="auto"/>
        <w:bottom w:val="none" w:sz="0" w:space="0" w:color="auto"/>
        <w:right w:val="none" w:sz="0" w:space="0" w:color="auto"/>
      </w:divBdr>
    </w:div>
    <w:div w:id="1900749347">
      <w:bodyDiv w:val="1"/>
      <w:marLeft w:val="0"/>
      <w:marRight w:val="0"/>
      <w:marTop w:val="0"/>
      <w:marBottom w:val="0"/>
      <w:divBdr>
        <w:top w:val="none" w:sz="0" w:space="0" w:color="auto"/>
        <w:left w:val="none" w:sz="0" w:space="0" w:color="auto"/>
        <w:bottom w:val="none" w:sz="0" w:space="0" w:color="auto"/>
        <w:right w:val="none" w:sz="0" w:space="0" w:color="auto"/>
      </w:divBdr>
    </w:div>
    <w:div w:id="1908492390">
      <w:bodyDiv w:val="1"/>
      <w:marLeft w:val="0"/>
      <w:marRight w:val="0"/>
      <w:marTop w:val="0"/>
      <w:marBottom w:val="0"/>
      <w:divBdr>
        <w:top w:val="none" w:sz="0" w:space="0" w:color="auto"/>
        <w:left w:val="none" w:sz="0" w:space="0" w:color="auto"/>
        <w:bottom w:val="none" w:sz="0" w:space="0" w:color="auto"/>
        <w:right w:val="none" w:sz="0" w:space="0" w:color="auto"/>
      </w:divBdr>
    </w:div>
    <w:div w:id="1919557336">
      <w:bodyDiv w:val="1"/>
      <w:marLeft w:val="0"/>
      <w:marRight w:val="0"/>
      <w:marTop w:val="0"/>
      <w:marBottom w:val="0"/>
      <w:divBdr>
        <w:top w:val="none" w:sz="0" w:space="0" w:color="auto"/>
        <w:left w:val="none" w:sz="0" w:space="0" w:color="auto"/>
        <w:bottom w:val="none" w:sz="0" w:space="0" w:color="auto"/>
        <w:right w:val="none" w:sz="0" w:space="0" w:color="auto"/>
      </w:divBdr>
    </w:div>
    <w:div w:id="2030327574">
      <w:bodyDiv w:val="1"/>
      <w:marLeft w:val="0"/>
      <w:marRight w:val="0"/>
      <w:marTop w:val="0"/>
      <w:marBottom w:val="0"/>
      <w:divBdr>
        <w:top w:val="none" w:sz="0" w:space="0" w:color="auto"/>
        <w:left w:val="none" w:sz="0" w:space="0" w:color="auto"/>
        <w:bottom w:val="none" w:sz="0" w:space="0" w:color="auto"/>
        <w:right w:val="none" w:sz="0" w:space="0" w:color="auto"/>
      </w:divBdr>
    </w:div>
    <w:div w:id="2050110124">
      <w:bodyDiv w:val="1"/>
      <w:marLeft w:val="0"/>
      <w:marRight w:val="0"/>
      <w:marTop w:val="0"/>
      <w:marBottom w:val="0"/>
      <w:divBdr>
        <w:top w:val="none" w:sz="0" w:space="0" w:color="auto"/>
        <w:left w:val="none" w:sz="0" w:space="0" w:color="auto"/>
        <w:bottom w:val="none" w:sz="0" w:space="0" w:color="auto"/>
        <w:right w:val="none" w:sz="0" w:space="0" w:color="auto"/>
      </w:divBdr>
    </w:div>
    <w:div w:id="2053458341">
      <w:bodyDiv w:val="1"/>
      <w:marLeft w:val="0"/>
      <w:marRight w:val="0"/>
      <w:marTop w:val="0"/>
      <w:marBottom w:val="0"/>
      <w:divBdr>
        <w:top w:val="none" w:sz="0" w:space="0" w:color="auto"/>
        <w:left w:val="none" w:sz="0" w:space="0" w:color="auto"/>
        <w:bottom w:val="none" w:sz="0" w:space="0" w:color="auto"/>
        <w:right w:val="none" w:sz="0" w:space="0" w:color="auto"/>
      </w:divBdr>
    </w:div>
    <w:div w:id="2132092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emf"/><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bin"/><Relationship Id="rId12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oleObject" Target="embeddings/Microsoft_Word_97_-_2004___.doc"/><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CE3B1-D7F0-5044-B158-15D196627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5098</TotalTime>
  <Pages>91</Pages>
  <Words>5834</Words>
  <Characters>33259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86152</dc:creator>
  <cp:keywords/>
  <dc:description/>
  <cp:lastModifiedBy>BAO Yinfei</cp:lastModifiedBy>
  <cp:revision>148</cp:revision>
  <dcterms:created xsi:type="dcterms:W3CDTF">2019-04-17T06:44:00Z</dcterms:created>
  <dcterms:modified xsi:type="dcterms:W3CDTF">2019-05-07T14:12:00Z</dcterms:modified>
</cp:coreProperties>
</file>